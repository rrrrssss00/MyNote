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6D46" w:rsidRPr="00C26D46" w:rsidRDefault="00C26D46" w:rsidP="00C26D46">
      <w:pPr>
        <w:widowControl/>
        <w:shd w:val="clear" w:color="auto" w:fill="F5E8CB"/>
        <w:snapToGrid w:val="0"/>
        <w:spacing w:before="100" w:beforeAutospacing="1" w:after="100" w:afterAutospacing="1" w:line="276" w:lineRule="auto"/>
        <w:jc w:val="left"/>
        <w:rPr>
          <w:rFonts w:ascii="微软雅黑" w:eastAsia="微软雅黑" w:hAnsi="微软雅黑" w:cs="宋体"/>
          <w:color w:val="10273F"/>
          <w:kern w:val="0"/>
          <w:sz w:val="20"/>
          <w:szCs w:val="18"/>
        </w:rPr>
      </w:pPr>
      <w:r w:rsidRPr="00C26D46">
        <w:rPr>
          <w:rFonts w:ascii="微软雅黑" w:eastAsia="微软雅黑" w:hAnsi="微软雅黑" w:cs="宋体" w:hint="eastAsia"/>
          <w:color w:val="10273F"/>
          <w:kern w:val="0"/>
          <w:sz w:val="20"/>
          <w:szCs w:val="18"/>
        </w:rPr>
        <w:t>不少人说，你分享一下</w:t>
      </w:r>
      <w:proofErr w:type="gramStart"/>
      <w:r w:rsidRPr="00C26D46">
        <w:rPr>
          <w:rFonts w:ascii="微软雅黑" w:eastAsia="微软雅黑" w:hAnsi="微软雅黑" w:cs="宋体" w:hint="eastAsia"/>
          <w:color w:val="10273F"/>
          <w:kern w:val="0"/>
          <w:sz w:val="20"/>
          <w:szCs w:val="18"/>
        </w:rPr>
        <w:t>巫</w:t>
      </w:r>
      <w:proofErr w:type="gramEnd"/>
      <w:r w:rsidRPr="00C26D46">
        <w:rPr>
          <w:rFonts w:ascii="微软雅黑" w:eastAsia="微软雅黑" w:hAnsi="微软雅黑" w:cs="宋体" w:hint="eastAsia"/>
          <w:color w:val="10273F"/>
          <w:kern w:val="0"/>
          <w:sz w:val="20"/>
          <w:szCs w:val="18"/>
        </w:rPr>
        <w:t>妖心得吧，</w:t>
      </w:r>
      <w:proofErr w:type="spellStart"/>
      <w:r w:rsidRPr="00C26D46">
        <w:rPr>
          <w:rFonts w:ascii="微软雅黑" w:eastAsia="微软雅黑" w:hAnsi="微软雅黑" w:cs="宋体" w:hint="eastAsia"/>
          <w:color w:val="10273F"/>
          <w:kern w:val="0"/>
          <w:sz w:val="20"/>
          <w:szCs w:val="18"/>
        </w:rPr>
        <w:t>lets</w:t>
      </w:r>
      <w:proofErr w:type="spellEnd"/>
      <w:r w:rsidRPr="00C26D46">
        <w:rPr>
          <w:rFonts w:ascii="微软雅黑" w:eastAsia="微软雅黑" w:hAnsi="微软雅黑" w:cs="宋体" w:hint="eastAsia"/>
          <w:color w:val="10273F"/>
          <w:kern w:val="0"/>
          <w:sz w:val="20"/>
          <w:szCs w:val="18"/>
        </w:rPr>
        <w:t xml:space="preserve"> go！(那个要光法攻略的朋友，请看这里</w:t>
      </w:r>
      <w:r w:rsidRPr="00C26D46">
        <w:rPr>
          <w:rFonts w:ascii="微软雅黑" w:eastAsia="微软雅黑" w:hAnsi="微软雅黑" w:cs="宋体" w:hint="eastAsia"/>
          <w:color w:val="D0D0D0"/>
          <w:kern w:val="0"/>
          <w:sz w:val="20"/>
          <w:szCs w:val="18"/>
        </w:rPr>
        <w:t>[</w:t>
      </w:r>
      <w:hyperlink r:id="rId4" w:tgtFrame="_blank" w:history="1">
        <w:r w:rsidRPr="00C26D46">
          <w:rPr>
            <w:rFonts w:ascii="微软雅黑" w:eastAsia="微软雅黑" w:hAnsi="微软雅黑" w:cs="宋体" w:hint="eastAsia"/>
            <w:color w:val="1A3959"/>
            <w:kern w:val="0"/>
            <w:sz w:val="20"/>
            <w:szCs w:val="18"/>
          </w:rPr>
          <w:t>https://bbs.nga.cn/read.php?tid=10869279)</w:t>
        </w:r>
      </w:hyperlink>
      <w:r w:rsidRPr="00C26D46">
        <w:rPr>
          <w:rFonts w:ascii="微软雅黑" w:eastAsia="微软雅黑" w:hAnsi="微软雅黑" w:cs="宋体" w:hint="eastAsia"/>
          <w:color w:val="D0D0D0"/>
          <w:kern w:val="0"/>
          <w:sz w:val="20"/>
          <w:szCs w:val="18"/>
        </w:rPr>
        <w:t>]</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t>背景介绍：</w:t>
      </w:r>
      <w:proofErr w:type="gramStart"/>
      <w:r w:rsidRPr="00C26D46">
        <w:rPr>
          <w:rFonts w:ascii="微软雅黑" w:eastAsia="微软雅黑" w:hAnsi="微软雅黑" w:cs="宋体" w:hint="eastAsia"/>
          <w:color w:val="10273F"/>
          <w:kern w:val="0"/>
          <w:sz w:val="20"/>
          <w:szCs w:val="18"/>
        </w:rPr>
        <w:t>巫</w:t>
      </w:r>
      <w:proofErr w:type="gramEnd"/>
      <w:r w:rsidRPr="00C26D46">
        <w:rPr>
          <w:rFonts w:ascii="微软雅黑" w:eastAsia="微软雅黑" w:hAnsi="微软雅黑" w:cs="宋体" w:hint="eastAsia"/>
          <w:color w:val="10273F"/>
          <w:kern w:val="0"/>
          <w:sz w:val="20"/>
          <w:szCs w:val="18"/>
        </w:rPr>
        <w:t>妖生前是一位叫艾斯瑞安的冰霜法师，他曾经威胁要带来毁灭性的冰霜，企图征服整个王国。最后他成为了女装大佬(</w:t>
      </w:r>
      <w:del w:id="0" w:author="Unknown">
        <w:r w:rsidRPr="00C26D46">
          <w:rPr>
            <w:rFonts w:ascii="微软雅黑" w:eastAsia="微软雅黑" w:hAnsi="微软雅黑" w:cs="宋体" w:hint="eastAsia"/>
            <w:strike/>
            <w:color w:val="555555"/>
            <w:kern w:val="0"/>
            <w:sz w:val="20"/>
            <w:szCs w:val="18"/>
          </w:rPr>
          <w:delText> @清蒸鲈鱼 </w:delText>
        </w:r>
      </w:del>
      <w:r w:rsidRPr="00C26D46">
        <w:rPr>
          <w:rFonts w:ascii="微软雅黑" w:eastAsia="微软雅黑" w:hAnsi="微软雅黑" w:cs="宋体" w:hint="eastAsia"/>
          <w:color w:val="10273F"/>
          <w:kern w:val="0"/>
          <w:sz w:val="20"/>
          <w:szCs w:val="18"/>
        </w:rPr>
        <w:t>)</w:t>
      </w:r>
      <w:r w:rsidRPr="00C26D46">
        <w:rPr>
          <w:rFonts w:ascii="微软雅黑" w:eastAsia="微软雅黑" w:hAnsi="微软雅黑" w:cs="宋体" w:hint="eastAsia"/>
          <w:color w:val="10273F"/>
          <w:kern w:val="0"/>
          <w:sz w:val="20"/>
          <w:szCs w:val="18"/>
        </w:rPr>
        <w:br/>
        <w:t>技能1：Nova，伤害技能，附带</w:t>
      </w:r>
      <w:proofErr w:type="gramStart"/>
      <w:r w:rsidRPr="00C26D46">
        <w:rPr>
          <w:rFonts w:ascii="微软雅黑" w:eastAsia="微软雅黑" w:hAnsi="微软雅黑" w:cs="宋体" w:hint="eastAsia"/>
          <w:color w:val="10273F"/>
          <w:kern w:val="0"/>
          <w:sz w:val="20"/>
          <w:szCs w:val="18"/>
        </w:rPr>
        <w:t>减攻速移</w:t>
      </w:r>
      <w:proofErr w:type="gramEnd"/>
      <w:r w:rsidRPr="00C26D46">
        <w:rPr>
          <w:rFonts w:ascii="微软雅黑" w:eastAsia="微软雅黑" w:hAnsi="微软雅黑" w:cs="宋体" w:hint="eastAsia"/>
          <w:color w:val="10273F"/>
          <w:kern w:val="0"/>
          <w:sz w:val="20"/>
          <w:szCs w:val="18"/>
        </w:rPr>
        <w:t>速效果，主目标受到的伤害比周围的单位伤害高。我只有一点想说，1</w:t>
      </w:r>
      <w:proofErr w:type="gramStart"/>
      <w:r w:rsidRPr="00C26D46">
        <w:rPr>
          <w:rFonts w:ascii="微软雅黑" w:eastAsia="微软雅黑" w:hAnsi="微软雅黑" w:cs="宋体" w:hint="eastAsia"/>
          <w:color w:val="10273F"/>
          <w:kern w:val="0"/>
          <w:sz w:val="20"/>
          <w:szCs w:val="18"/>
        </w:rPr>
        <w:t>塔打2下</w:t>
      </w:r>
      <w:proofErr w:type="gramEnd"/>
      <w:r w:rsidRPr="00C26D46">
        <w:rPr>
          <w:rFonts w:ascii="微软雅黑" w:eastAsia="微软雅黑" w:hAnsi="微软雅黑" w:cs="宋体" w:hint="eastAsia"/>
          <w:color w:val="10273F"/>
          <w:kern w:val="0"/>
          <w:sz w:val="20"/>
          <w:szCs w:val="18"/>
        </w:rPr>
        <w:t>远程兵，一个1级nova可以直接收掉。</w:t>
      </w:r>
      <w:r w:rsidRPr="00C26D46">
        <w:rPr>
          <w:rFonts w:ascii="微软雅黑" w:eastAsia="微软雅黑" w:hAnsi="微软雅黑" w:cs="宋体" w:hint="eastAsia"/>
          <w:color w:val="10273F"/>
          <w:kern w:val="0"/>
          <w:sz w:val="20"/>
          <w:szCs w:val="18"/>
        </w:rPr>
        <w:br/>
        <w:t>技能2：冰甲，防御型技能，可以加给包括建筑在内的友方，值得一提的是，这个技能可以加给无敌状态的下的建筑，所以对面推2塔，你可以提前给3塔加兵甲，当然还有兵营。近战攻击带满级冰甲buff的单位会减速30%攻速/30%移速，远程攻击受到的</w:t>
      </w:r>
      <w:proofErr w:type="spellStart"/>
      <w:r w:rsidRPr="00C26D46">
        <w:rPr>
          <w:rFonts w:ascii="微软雅黑" w:eastAsia="微软雅黑" w:hAnsi="微软雅黑" w:cs="宋体" w:hint="eastAsia"/>
          <w:color w:val="10273F"/>
          <w:kern w:val="0"/>
          <w:sz w:val="20"/>
          <w:szCs w:val="18"/>
        </w:rPr>
        <w:t>debuff</w:t>
      </w:r>
      <w:proofErr w:type="spellEnd"/>
      <w:r w:rsidRPr="00C26D46">
        <w:rPr>
          <w:rFonts w:ascii="微软雅黑" w:eastAsia="微软雅黑" w:hAnsi="微软雅黑" w:cs="宋体" w:hint="eastAsia"/>
          <w:color w:val="10273F"/>
          <w:kern w:val="0"/>
          <w:sz w:val="20"/>
          <w:szCs w:val="18"/>
        </w:rPr>
        <w:t>效果减半。对比一下大勋章(炎阳纹章)，</w:t>
      </w:r>
      <w:proofErr w:type="gramStart"/>
      <w:r w:rsidRPr="00C26D46">
        <w:rPr>
          <w:rFonts w:ascii="微软雅黑" w:eastAsia="微软雅黑" w:hAnsi="微软雅黑" w:cs="宋体" w:hint="eastAsia"/>
          <w:color w:val="10273F"/>
          <w:kern w:val="0"/>
          <w:sz w:val="20"/>
          <w:szCs w:val="18"/>
        </w:rPr>
        <w:t>五五</w:t>
      </w:r>
      <w:proofErr w:type="gramEnd"/>
      <w:r w:rsidRPr="00C26D46">
        <w:rPr>
          <w:rFonts w:ascii="微软雅黑" w:eastAsia="微软雅黑" w:hAnsi="微软雅黑" w:cs="宋体" w:hint="eastAsia"/>
          <w:color w:val="10273F"/>
          <w:kern w:val="0"/>
          <w:sz w:val="20"/>
          <w:szCs w:val="18"/>
        </w:rPr>
        <w:t>开吧，但是冰甲可以加给5个人和建筑。</w:t>
      </w:r>
      <w:r w:rsidRPr="00C26D46">
        <w:rPr>
          <w:rFonts w:ascii="微软雅黑" w:eastAsia="微软雅黑" w:hAnsi="微软雅黑" w:cs="宋体" w:hint="eastAsia"/>
          <w:color w:val="10273F"/>
          <w:kern w:val="0"/>
          <w:sz w:val="20"/>
          <w:szCs w:val="18"/>
        </w:rPr>
        <w:br/>
        <w:t>技能3：吃兵，无敌，无解，甚至有些无理取闹，下面会单独拿出来讲，这个技能上限打崩对手，下限打崩队友。</w:t>
      </w:r>
      <w:r w:rsidRPr="00C26D46">
        <w:rPr>
          <w:rFonts w:ascii="微软雅黑" w:eastAsia="微软雅黑" w:hAnsi="微软雅黑" w:cs="宋体" w:hint="eastAsia"/>
          <w:color w:val="10273F"/>
          <w:kern w:val="0"/>
          <w:sz w:val="20"/>
          <w:szCs w:val="18"/>
        </w:rPr>
        <w:br/>
        <w:t>技能4：链环霜冻。注意弹射的距离是600，大多数远程，只要不是</w:t>
      </w:r>
      <w:proofErr w:type="spellStart"/>
      <w:r w:rsidRPr="00C26D46">
        <w:rPr>
          <w:rFonts w:ascii="微软雅黑" w:eastAsia="微软雅黑" w:hAnsi="微软雅黑" w:cs="宋体" w:hint="eastAsia"/>
          <w:color w:val="10273F"/>
          <w:kern w:val="0"/>
          <w:sz w:val="20"/>
          <w:szCs w:val="18"/>
        </w:rPr>
        <w:t>luna</w:t>
      </w:r>
      <w:proofErr w:type="spellEnd"/>
      <w:r w:rsidRPr="00C26D46">
        <w:rPr>
          <w:rFonts w:ascii="微软雅黑" w:eastAsia="微软雅黑" w:hAnsi="微软雅黑" w:cs="宋体" w:hint="eastAsia"/>
          <w:color w:val="10273F"/>
          <w:kern w:val="0"/>
          <w:sz w:val="20"/>
          <w:szCs w:val="18"/>
        </w:rPr>
        <w:t>这种攻击距离特别近的和火枪这种特别远的，射程在550 到 650之间，600大概是这么个感觉。最多弹10次(</w:t>
      </w:r>
      <w:proofErr w:type="gramStart"/>
      <w:r w:rsidRPr="00C26D46">
        <w:rPr>
          <w:rFonts w:ascii="微软雅黑" w:eastAsia="微软雅黑" w:hAnsi="微软雅黑" w:cs="宋体" w:hint="eastAsia"/>
          <w:color w:val="10273F"/>
          <w:kern w:val="0"/>
          <w:sz w:val="20"/>
          <w:szCs w:val="18"/>
        </w:rPr>
        <w:t>弹不了</w:t>
      </w:r>
      <w:proofErr w:type="gramEnd"/>
      <w:r w:rsidRPr="00C26D46">
        <w:rPr>
          <w:rFonts w:ascii="微软雅黑" w:eastAsia="微软雅黑" w:hAnsi="微软雅黑" w:cs="宋体" w:hint="eastAsia"/>
          <w:color w:val="10273F"/>
          <w:kern w:val="0"/>
          <w:sz w:val="20"/>
          <w:szCs w:val="18"/>
        </w:rPr>
        <w:t>10下的，不要出A杖，4200块买点别的东西，4200首付，攒一赞就是一把羊刀。)</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t>现在我们讲重点，就是吃</w:t>
      </w:r>
      <w:proofErr w:type="gramStart"/>
      <w:r w:rsidRPr="00C26D46">
        <w:rPr>
          <w:rFonts w:ascii="微软雅黑" w:eastAsia="微软雅黑" w:hAnsi="微软雅黑" w:cs="宋体" w:hint="eastAsia"/>
          <w:color w:val="10273F"/>
          <w:kern w:val="0"/>
          <w:sz w:val="20"/>
          <w:szCs w:val="18"/>
        </w:rPr>
        <w:t>兵这个</w:t>
      </w:r>
      <w:proofErr w:type="gramEnd"/>
      <w:r w:rsidRPr="00C26D46">
        <w:rPr>
          <w:rFonts w:ascii="微软雅黑" w:eastAsia="微软雅黑" w:hAnsi="微软雅黑" w:cs="宋体" w:hint="eastAsia"/>
          <w:color w:val="10273F"/>
          <w:kern w:val="0"/>
          <w:sz w:val="20"/>
          <w:szCs w:val="18"/>
        </w:rPr>
        <w:t>技能。</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t>根据</w:t>
      </w:r>
      <w:r w:rsidRPr="00C26D46">
        <w:rPr>
          <w:rFonts w:ascii="微软雅黑" w:eastAsia="微软雅黑" w:hAnsi="微软雅黑" w:cs="宋体" w:hint="eastAsia"/>
          <w:color w:val="E9B48F"/>
          <w:kern w:val="0"/>
          <w:sz w:val="20"/>
          <w:szCs w:val="18"/>
        </w:rPr>
        <w:t>[</w:t>
      </w:r>
    </w:p>
    <w:p w:rsidR="00C26D46" w:rsidRPr="00C26D46" w:rsidRDefault="00C26D46" w:rsidP="00C26D46">
      <w:pPr>
        <w:widowControl/>
        <w:shd w:val="clear" w:color="auto" w:fill="F5E8CB"/>
        <w:snapToGrid w:val="0"/>
        <w:spacing w:line="276" w:lineRule="auto"/>
        <w:jc w:val="left"/>
        <w:rPr>
          <w:rFonts w:ascii="微软雅黑" w:eastAsia="微软雅黑" w:hAnsi="微软雅黑" w:cs="宋体" w:hint="eastAsia"/>
          <w:color w:val="10273F"/>
          <w:kern w:val="0"/>
          <w:sz w:val="20"/>
          <w:szCs w:val="18"/>
        </w:rPr>
      </w:pPr>
      <w:r w:rsidRPr="00C26D46">
        <w:rPr>
          <w:rFonts w:ascii="微软雅黑" w:eastAsia="微软雅黑" w:hAnsi="微软雅黑" w:cs="宋体" w:hint="eastAsia"/>
          <w:color w:val="10273F"/>
          <w:kern w:val="0"/>
          <w:sz w:val="20"/>
          <w:szCs w:val="18"/>
        </w:rPr>
        <w:t>https://</w:t>
      </w:r>
      <w:r w:rsidRPr="00C26D46">
        <w:rPr>
          <w:rFonts w:ascii="微软雅黑" w:eastAsia="微软雅黑" w:hAnsi="微软雅黑" w:cs="宋体" w:hint="eastAsia"/>
          <w:b/>
          <w:bCs/>
          <w:color w:val="DD0000"/>
          <w:kern w:val="0"/>
          <w:sz w:val="20"/>
          <w:szCs w:val="18"/>
        </w:rPr>
        <w:t>dota2.gamepedia.com</w:t>
      </w:r>
      <w:r w:rsidRPr="00C26D46">
        <w:rPr>
          <w:rFonts w:ascii="微软雅黑" w:eastAsia="微软雅黑" w:hAnsi="微软雅黑" w:cs="宋体" w:hint="eastAsia"/>
          <w:color w:val="10273F"/>
          <w:kern w:val="0"/>
          <w:sz w:val="20"/>
          <w:szCs w:val="18"/>
        </w:rPr>
        <w:t>/Experience</w:t>
      </w:r>
    </w:p>
    <w:p w:rsidR="00C26D46" w:rsidRPr="00C26D46" w:rsidRDefault="00C26D46" w:rsidP="00C26D46">
      <w:pPr>
        <w:widowControl/>
        <w:shd w:val="clear" w:color="auto" w:fill="F5E8CB"/>
        <w:snapToGrid w:val="0"/>
        <w:spacing w:line="276" w:lineRule="auto"/>
        <w:jc w:val="left"/>
        <w:rPr>
          <w:rFonts w:ascii="微软雅黑" w:eastAsia="微软雅黑" w:hAnsi="微软雅黑" w:cs="宋体" w:hint="eastAsia"/>
          <w:color w:val="10273F"/>
          <w:kern w:val="0"/>
          <w:sz w:val="20"/>
          <w:szCs w:val="18"/>
        </w:rPr>
      </w:pPr>
      <w:r w:rsidRPr="00C26D46">
        <w:rPr>
          <w:rFonts w:ascii="微软雅黑" w:eastAsia="微软雅黑" w:hAnsi="微软雅黑" w:cs="宋体" w:hint="eastAsia"/>
          <w:color w:val="10273F"/>
          <w:kern w:val="0"/>
          <w:sz w:val="20"/>
          <w:szCs w:val="18"/>
        </w:rPr>
        <w:t>此网页不属于本网站，不保证其安全性</w:t>
      </w:r>
    </w:p>
    <w:p w:rsidR="00C26D46" w:rsidRPr="00C26D46" w:rsidRDefault="00C26D46" w:rsidP="00C26D46">
      <w:pPr>
        <w:widowControl/>
        <w:shd w:val="clear" w:color="auto" w:fill="F5E8CB"/>
        <w:snapToGrid w:val="0"/>
        <w:spacing w:line="276" w:lineRule="auto"/>
        <w:jc w:val="left"/>
        <w:rPr>
          <w:rFonts w:ascii="微软雅黑" w:eastAsia="微软雅黑" w:hAnsi="微软雅黑" w:cs="宋体" w:hint="eastAsia"/>
          <w:color w:val="10273F"/>
          <w:kern w:val="0"/>
          <w:sz w:val="20"/>
          <w:szCs w:val="18"/>
        </w:rPr>
      </w:pPr>
      <w:hyperlink r:id="rId5" w:tgtFrame="_blank" w:history="1">
        <w:r w:rsidRPr="00C26D46">
          <w:rPr>
            <w:rFonts w:ascii="微软雅黑" w:eastAsia="微软雅黑" w:hAnsi="微软雅黑" w:cs="宋体" w:hint="eastAsia"/>
            <w:color w:val="1A3959"/>
            <w:kern w:val="0"/>
            <w:sz w:val="20"/>
            <w:szCs w:val="18"/>
          </w:rPr>
          <w:t>继续访问</w:t>
        </w:r>
      </w:hyperlink>
      <w:r w:rsidRPr="00C26D46">
        <w:rPr>
          <w:rFonts w:ascii="微软雅黑" w:eastAsia="微软雅黑" w:hAnsi="微软雅黑" w:cs="宋体" w:hint="eastAsia"/>
          <w:color w:val="10273F"/>
          <w:kern w:val="0"/>
          <w:sz w:val="20"/>
          <w:szCs w:val="18"/>
        </w:rPr>
        <w:t> </w:t>
      </w:r>
      <w:r w:rsidRPr="00C26D46">
        <w:rPr>
          <w:rFonts w:ascii="微软雅黑" w:eastAsia="微软雅黑" w:hAnsi="微软雅黑" w:cs="宋体" w:hint="eastAsia"/>
          <w:color w:val="10273F"/>
          <w:kern w:val="0"/>
          <w:sz w:val="20"/>
          <w:szCs w:val="18"/>
        </w:rPr>
        <w:t> </w:t>
      </w:r>
      <w:r w:rsidRPr="00C26D46">
        <w:rPr>
          <w:rFonts w:ascii="微软雅黑" w:eastAsia="微软雅黑" w:hAnsi="微软雅黑" w:cs="宋体" w:hint="eastAsia"/>
          <w:color w:val="10273F"/>
          <w:kern w:val="0"/>
          <w:sz w:val="20"/>
          <w:szCs w:val="18"/>
        </w:rPr>
        <w:t xml:space="preserve"> </w:t>
      </w:r>
      <w:r w:rsidRPr="00C26D46">
        <w:rPr>
          <w:rFonts w:ascii="微软雅黑" w:eastAsia="微软雅黑" w:hAnsi="微软雅黑" w:cs="宋体" w:hint="eastAsia"/>
          <w:color w:val="10273F"/>
          <w:kern w:val="0"/>
          <w:sz w:val="20"/>
          <w:szCs w:val="18"/>
        </w:rPr>
        <w:t> </w:t>
      </w:r>
      <w:r w:rsidRPr="00C26D46">
        <w:rPr>
          <w:rFonts w:ascii="微软雅黑" w:eastAsia="微软雅黑" w:hAnsi="微软雅黑" w:cs="宋体" w:hint="eastAsia"/>
          <w:color w:val="10273F"/>
          <w:kern w:val="0"/>
          <w:sz w:val="20"/>
          <w:szCs w:val="18"/>
        </w:rPr>
        <w:t xml:space="preserve"> </w:t>
      </w:r>
      <w:r w:rsidRPr="00C26D46">
        <w:rPr>
          <w:rFonts w:ascii="微软雅黑" w:eastAsia="微软雅黑" w:hAnsi="微软雅黑" w:cs="宋体" w:hint="eastAsia"/>
          <w:color w:val="10273F"/>
          <w:kern w:val="0"/>
          <w:sz w:val="20"/>
          <w:szCs w:val="18"/>
        </w:rPr>
        <w:t> </w:t>
      </w:r>
      <w:r w:rsidRPr="00C26D46">
        <w:rPr>
          <w:rFonts w:ascii="微软雅黑" w:eastAsia="微软雅黑" w:hAnsi="微软雅黑" w:cs="宋体" w:hint="eastAsia"/>
          <w:color w:val="10273F"/>
          <w:kern w:val="0"/>
          <w:sz w:val="20"/>
          <w:szCs w:val="18"/>
        </w:rPr>
        <w:t> </w:t>
      </w:r>
      <w:hyperlink r:id="rId6" w:history="1">
        <w:r w:rsidRPr="00C26D46">
          <w:rPr>
            <w:rFonts w:ascii="微软雅黑" w:eastAsia="微软雅黑" w:hAnsi="微软雅黑" w:cs="宋体" w:hint="eastAsia"/>
            <w:color w:val="1A3959"/>
            <w:kern w:val="0"/>
            <w:sz w:val="20"/>
            <w:szCs w:val="18"/>
          </w:rPr>
          <w:t>取消</w:t>
        </w:r>
      </w:hyperlink>
    </w:p>
    <w:p w:rsidR="00C26D46" w:rsidRPr="00C26D46" w:rsidRDefault="00C26D46" w:rsidP="00C26D46">
      <w:pPr>
        <w:widowControl/>
        <w:snapToGrid w:val="0"/>
        <w:spacing w:line="276" w:lineRule="auto"/>
        <w:jc w:val="left"/>
        <w:rPr>
          <w:rFonts w:ascii="宋体" w:eastAsia="宋体" w:hAnsi="宋体" w:cs="宋体" w:hint="eastAsia"/>
          <w:kern w:val="0"/>
          <w:sz w:val="28"/>
          <w:szCs w:val="24"/>
        </w:rPr>
      </w:pPr>
      <w:hyperlink r:id="rId7" w:tgtFrame="_blank" w:history="1">
        <w:r w:rsidRPr="00C26D46">
          <w:rPr>
            <w:rFonts w:ascii="微软雅黑" w:eastAsia="微软雅黑" w:hAnsi="微软雅黑" w:cs="宋体" w:hint="eastAsia"/>
            <w:color w:val="1A3959"/>
            <w:kern w:val="0"/>
            <w:sz w:val="20"/>
            <w:szCs w:val="18"/>
            <w:shd w:val="clear" w:color="auto" w:fill="F5E8CB"/>
          </w:rPr>
          <w:t>https://dota2.gamepedia.com/Experience</w:t>
        </w:r>
      </w:hyperlink>
      <w:r w:rsidRPr="00C26D46">
        <w:rPr>
          <w:rFonts w:ascii="微软雅黑" w:eastAsia="微软雅黑" w:hAnsi="微软雅黑" w:cs="宋体" w:hint="eastAsia"/>
          <w:color w:val="E9B48F"/>
          <w:kern w:val="0"/>
          <w:sz w:val="20"/>
          <w:szCs w:val="18"/>
          <w:shd w:val="clear" w:color="auto" w:fill="F5E8CB"/>
        </w:rPr>
        <w:t>]</w:t>
      </w:r>
      <w:r w:rsidRPr="00C26D46">
        <w:rPr>
          <w:rFonts w:ascii="微软雅黑" w:eastAsia="微软雅黑" w:hAnsi="微软雅黑" w:cs="宋体" w:hint="eastAsia"/>
          <w:color w:val="10273F"/>
          <w:kern w:val="0"/>
          <w:sz w:val="20"/>
          <w:szCs w:val="18"/>
          <w:shd w:val="clear" w:color="auto" w:fill="F5E8CB"/>
        </w:rPr>
        <w:t>，一个近战兵有40点经验，一个远程兵有90点，一个远程兵比2个近战兵的经验还多。</w:t>
      </w:r>
      <w:r w:rsidRPr="00C26D46">
        <w:rPr>
          <w:rFonts w:ascii="微软雅黑" w:eastAsia="微软雅黑" w:hAnsi="微软雅黑" w:cs="宋体" w:hint="eastAsia"/>
          <w:color w:val="10273F"/>
          <w:kern w:val="0"/>
          <w:sz w:val="20"/>
          <w:szCs w:val="18"/>
        </w:rPr>
        <w:br/>
      </w:r>
      <w:proofErr w:type="gramStart"/>
      <w:r w:rsidRPr="00C26D46">
        <w:rPr>
          <w:rFonts w:ascii="微软雅黑" w:eastAsia="微软雅黑" w:hAnsi="微软雅黑" w:cs="宋体" w:hint="eastAsia"/>
          <w:color w:val="10273F"/>
          <w:kern w:val="0"/>
          <w:sz w:val="20"/>
          <w:szCs w:val="18"/>
          <w:shd w:val="clear" w:color="auto" w:fill="F5E8CB"/>
        </w:rPr>
        <w:t>巫妖吃兵这个</w:t>
      </w:r>
      <w:proofErr w:type="gramEnd"/>
      <w:r w:rsidRPr="00C26D46">
        <w:rPr>
          <w:rFonts w:ascii="微软雅黑" w:eastAsia="微软雅黑" w:hAnsi="微软雅黑" w:cs="宋体" w:hint="eastAsia"/>
          <w:color w:val="10273F"/>
          <w:kern w:val="0"/>
          <w:sz w:val="20"/>
          <w:szCs w:val="18"/>
          <w:shd w:val="clear" w:color="auto" w:fill="F5E8CB"/>
        </w:rPr>
        <w:t>技能是一个远强于反补的存在，因为</w:t>
      </w:r>
      <w:proofErr w:type="gramStart"/>
      <w:r w:rsidRPr="00C26D46">
        <w:rPr>
          <w:rFonts w:ascii="微软雅黑" w:eastAsia="微软雅黑" w:hAnsi="微软雅黑" w:cs="宋体" w:hint="eastAsia"/>
          <w:color w:val="10273F"/>
          <w:kern w:val="0"/>
          <w:sz w:val="20"/>
          <w:szCs w:val="18"/>
          <w:shd w:val="clear" w:color="auto" w:fill="F5E8CB"/>
        </w:rPr>
        <w:t>反补会给</w:t>
      </w:r>
      <w:proofErr w:type="gramEnd"/>
      <w:r w:rsidRPr="00C26D46">
        <w:rPr>
          <w:rFonts w:ascii="微软雅黑" w:eastAsia="微软雅黑" w:hAnsi="微软雅黑" w:cs="宋体" w:hint="eastAsia"/>
          <w:color w:val="10273F"/>
          <w:kern w:val="0"/>
          <w:sz w:val="20"/>
          <w:szCs w:val="18"/>
          <w:shd w:val="clear" w:color="auto" w:fill="F5E8CB"/>
        </w:rPr>
        <w:t>对方英雄70%的经验，而吃兵不仅不会，还会把这个小兵全部的经验给它附近的己方英雄(之前某个版本把吃兵改成敌方英雄</w:t>
      </w:r>
      <w:proofErr w:type="gramStart"/>
      <w:r w:rsidRPr="00C26D46">
        <w:rPr>
          <w:rFonts w:ascii="微软雅黑" w:eastAsia="微软雅黑" w:hAnsi="微软雅黑" w:cs="宋体" w:hint="eastAsia"/>
          <w:color w:val="10273F"/>
          <w:kern w:val="0"/>
          <w:sz w:val="20"/>
          <w:szCs w:val="18"/>
          <w:shd w:val="clear" w:color="auto" w:fill="F5E8CB"/>
        </w:rPr>
        <w:t>不</w:t>
      </w:r>
      <w:proofErr w:type="gramEnd"/>
      <w:r w:rsidRPr="00C26D46">
        <w:rPr>
          <w:rFonts w:ascii="微软雅黑" w:eastAsia="微软雅黑" w:hAnsi="微软雅黑" w:cs="宋体" w:hint="eastAsia"/>
          <w:color w:val="10273F"/>
          <w:kern w:val="0"/>
          <w:sz w:val="20"/>
          <w:szCs w:val="18"/>
          <w:shd w:val="clear" w:color="auto" w:fill="F5E8CB"/>
        </w:rPr>
        <w:t>共享经验了，所以吃兵不需要远离敌方英雄了)。</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于是远程兵因为他超高的经验，悲剧地成为了吃兵的首选目标。</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所以第一波兵，如果你吃掉了远程兵，那么你们线上英雄会获得40×3(3个近战兵)+90(己方远程兵)+90(地方远程兵) =300的经验，对方只有40×3=120的经验，就凭借这一点，你只要二级无脑学冰甲，CD好了就去吃兵，除此之外啥都不做，你作为一个边路辅助，双人路，你也不可能打不出优势，常见的情况是，你同路的核心(优势</w:t>
      </w:r>
      <w:bookmarkStart w:id="1" w:name="_GoBack"/>
      <w:bookmarkEnd w:id="1"/>
      <w:r w:rsidRPr="00C26D46">
        <w:rPr>
          <w:rFonts w:ascii="微软雅黑" w:eastAsia="微软雅黑" w:hAnsi="微软雅黑" w:cs="宋体" w:hint="eastAsia"/>
          <w:color w:val="10273F"/>
          <w:kern w:val="0"/>
          <w:sz w:val="20"/>
          <w:szCs w:val="18"/>
          <w:shd w:val="clear" w:color="auto" w:fill="F5E8CB"/>
        </w:rPr>
        <w:t>路或是劣势路大哥)到6了，你5级，对面大哥才5级，关键是对面的辅助就惨了，只有2级。是不是很无脑，但是很粗暴，是不是“辅助果然是划水位，我也要上个七千！”</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不要急，上面讲的，算是复习你在三四千分的天梯里已经学到的东西。现在我们讲一点三四千分往上的东西。(为了方便叙述，我们把我方设定为天灾，敌方是近卫。)</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对手会拉野，这是一个很大的问题。不敢说两千分的辅助都会拉野，三千分的辅助大部分</w:t>
      </w:r>
      <w:proofErr w:type="gramStart"/>
      <w:r w:rsidRPr="00C26D46">
        <w:rPr>
          <w:rFonts w:ascii="微软雅黑" w:eastAsia="微软雅黑" w:hAnsi="微软雅黑" w:cs="宋体" w:hint="eastAsia"/>
          <w:color w:val="10273F"/>
          <w:kern w:val="0"/>
          <w:sz w:val="20"/>
          <w:szCs w:val="18"/>
          <w:shd w:val="clear" w:color="auto" w:fill="F5E8CB"/>
        </w:rPr>
        <w:t>都会拉野了</w:t>
      </w:r>
      <w:proofErr w:type="gramEnd"/>
      <w:r w:rsidRPr="00C26D46">
        <w:rPr>
          <w:rFonts w:ascii="微软雅黑" w:eastAsia="微软雅黑" w:hAnsi="微软雅黑" w:cs="宋体" w:hint="eastAsia"/>
          <w:color w:val="10273F"/>
          <w:kern w:val="0"/>
          <w:sz w:val="20"/>
          <w:szCs w:val="18"/>
          <w:shd w:val="clear" w:color="auto" w:fill="F5E8CB"/>
        </w:rPr>
        <w:t>吧，我们思考一下</w:t>
      </w:r>
      <w:proofErr w:type="gramStart"/>
      <w:r w:rsidRPr="00C26D46">
        <w:rPr>
          <w:rFonts w:ascii="微软雅黑" w:eastAsia="微软雅黑" w:hAnsi="微软雅黑" w:cs="宋体" w:hint="eastAsia"/>
          <w:color w:val="10273F"/>
          <w:kern w:val="0"/>
          <w:sz w:val="20"/>
          <w:szCs w:val="18"/>
          <w:shd w:val="clear" w:color="auto" w:fill="F5E8CB"/>
        </w:rPr>
        <w:t>对面拉野了</w:t>
      </w:r>
      <w:proofErr w:type="gramEnd"/>
      <w:r w:rsidRPr="00C26D46">
        <w:rPr>
          <w:rFonts w:ascii="微软雅黑" w:eastAsia="微软雅黑" w:hAnsi="微软雅黑" w:cs="宋体" w:hint="eastAsia"/>
          <w:color w:val="10273F"/>
          <w:kern w:val="0"/>
          <w:sz w:val="20"/>
          <w:szCs w:val="18"/>
          <w:shd w:val="clear" w:color="auto" w:fill="F5E8CB"/>
        </w:rPr>
        <w:t>会怎么样。有一个非常有用的知识，如果你不知道，现在我告诉你，前期</w:t>
      </w:r>
      <w:proofErr w:type="gramStart"/>
      <w:r w:rsidRPr="00C26D46">
        <w:rPr>
          <w:rFonts w:ascii="微软雅黑" w:eastAsia="微软雅黑" w:hAnsi="微软雅黑" w:cs="宋体" w:hint="eastAsia"/>
          <w:color w:val="10273F"/>
          <w:kern w:val="0"/>
          <w:sz w:val="20"/>
          <w:szCs w:val="18"/>
          <w:shd w:val="clear" w:color="auto" w:fill="F5E8CB"/>
        </w:rPr>
        <w:t>对兵线影响</w:t>
      </w:r>
      <w:proofErr w:type="gramEnd"/>
      <w:r w:rsidRPr="00C26D46">
        <w:rPr>
          <w:rFonts w:ascii="微软雅黑" w:eastAsia="微软雅黑" w:hAnsi="微软雅黑" w:cs="宋体" w:hint="eastAsia"/>
          <w:color w:val="10273F"/>
          <w:kern w:val="0"/>
          <w:sz w:val="20"/>
          <w:szCs w:val="18"/>
          <w:shd w:val="clear" w:color="auto" w:fill="F5E8CB"/>
        </w:rPr>
        <w:t>最大的是远程兵(因为他的DPS超高！)，我们吃掉了远程兵，</w:t>
      </w:r>
      <w:proofErr w:type="gramStart"/>
      <w:r w:rsidRPr="00C26D46">
        <w:rPr>
          <w:rFonts w:ascii="微软雅黑" w:eastAsia="微软雅黑" w:hAnsi="微软雅黑" w:cs="宋体" w:hint="eastAsia"/>
          <w:color w:val="10273F"/>
          <w:kern w:val="0"/>
          <w:sz w:val="20"/>
          <w:szCs w:val="18"/>
          <w:shd w:val="clear" w:color="auto" w:fill="F5E8CB"/>
        </w:rPr>
        <w:t>兵线一定</w:t>
      </w:r>
      <w:proofErr w:type="gramEnd"/>
      <w:r w:rsidRPr="00C26D46">
        <w:rPr>
          <w:rFonts w:ascii="微软雅黑" w:eastAsia="微软雅黑" w:hAnsi="微软雅黑" w:cs="宋体" w:hint="eastAsia"/>
          <w:color w:val="10273F"/>
          <w:kern w:val="0"/>
          <w:sz w:val="20"/>
          <w:szCs w:val="18"/>
          <w:shd w:val="clear" w:color="auto" w:fill="F5E8CB"/>
        </w:rPr>
        <w:t>会往天灾塔下走，很快你保的大哥就要开始在塔下补刀。我们不考虑塔下补刀难度的问题，因为我们需要解决一个更加严重的问题---对面拉了野。GG！朋友，</w:t>
      </w:r>
      <w:proofErr w:type="gramStart"/>
      <w:r w:rsidRPr="00C26D46">
        <w:rPr>
          <w:rFonts w:ascii="微软雅黑" w:eastAsia="微软雅黑" w:hAnsi="微软雅黑" w:cs="宋体" w:hint="eastAsia"/>
          <w:color w:val="10273F"/>
          <w:kern w:val="0"/>
          <w:sz w:val="20"/>
          <w:szCs w:val="18"/>
          <w:shd w:val="clear" w:color="auto" w:fill="F5E8CB"/>
        </w:rPr>
        <w:t>你姜了</w:t>
      </w:r>
      <w:proofErr w:type="gramEnd"/>
      <w:r w:rsidRPr="00C26D46">
        <w:rPr>
          <w:rFonts w:ascii="微软雅黑" w:eastAsia="微软雅黑" w:hAnsi="微软雅黑" w:cs="宋体" w:hint="eastAsia"/>
          <w:color w:val="10273F"/>
          <w:kern w:val="0"/>
          <w:sz w:val="20"/>
          <w:szCs w:val="18"/>
          <w:shd w:val="clear" w:color="auto" w:fill="F5E8CB"/>
        </w:rPr>
        <w:t>啊。你们大哥在塔下有4个近战兵，2个远程兵要补，他不可能去管对面拉的野，你一个包</w:t>
      </w:r>
      <w:proofErr w:type="gramStart"/>
      <w:r w:rsidRPr="00C26D46">
        <w:rPr>
          <w:rFonts w:ascii="微软雅黑" w:eastAsia="微软雅黑" w:hAnsi="微软雅黑" w:cs="宋体" w:hint="eastAsia"/>
          <w:color w:val="10273F"/>
          <w:kern w:val="0"/>
          <w:sz w:val="20"/>
          <w:szCs w:val="18"/>
          <w:shd w:val="clear" w:color="auto" w:fill="F5E8CB"/>
        </w:rPr>
        <w:t>鸡包眼的</w:t>
      </w:r>
      <w:proofErr w:type="gramEnd"/>
      <w:r w:rsidRPr="00C26D46">
        <w:rPr>
          <w:rFonts w:ascii="微软雅黑" w:eastAsia="微软雅黑" w:hAnsi="微软雅黑" w:cs="宋体" w:hint="eastAsia"/>
          <w:color w:val="10273F"/>
          <w:kern w:val="0"/>
          <w:sz w:val="20"/>
          <w:szCs w:val="18"/>
          <w:shd w:val="clear" w:color="auto" w:fill="F5E8CB"/>
        </w:rPr>
        <w:t>五号位，鞋都没有，你怎么管对面拉野？你孤军深入，很可能就被三人围剿了。记住你们大哥在塔下补刀，他</w:t>
      </w:r>
      <w:proofErr w:type="gramStart"/>
      <w:r w:rsidRPr="00C26D46">
        <w:rPr>
          <w:rFonts w:ascii="微软雅黑" w:eastAsia="微软雅黑" w:hAnsi="微软雅黑" w:cs="宋体" w:hint="eastAsia"/>
          <w:color w:val="10273F"/>
          <w:kern w:val="0"/>
          <w:sz w:val="20"/>
          <w:szCs w:val="18"/>
          <w:shd w:val="clear" w:color="auto" w:fill="F5E8CB"/>
        </w:rPr>
        <w:t>不可能来野区</w:t>
      </w:r>
      <w:proofErr w:type="gramEnd"/>
      <w:r w:rsidRPr="00C26D46">
        <w:rPr>
          <w:rFonts w:ascii="微软雅黑" w:eastAsia="微软雅黑" w:hAnsi="微软雅黑" w:cs="宋体" w:hint="eastAsia"/>
          <w:color w:val="10273F"/>
          <w:kern w:val="0"/>
          <w:sz w:val="20"/>
          <w:szCs w:val="18"/>
          <w:shd w:val="clear" w:color="auto" w:fill="F5E8CB"/>
        </w:rPr>
        <w:t>帮你。于是你们</w:t>
      </w:r>
      <w:proofErr w:type="gramStart"/>
      <w:r w:rsidRPr="00C26D46">
        <w:rPr>
          <w:rFonts w:ascii="微软雅黑" w:eastAsia="微软雅黑" w:hAnsi="微软雅黑" w:cs="宋体" w:hint="eastAsia"/>
          <w:color w:val="10273F"/>
          <w:kern w:val="0"/>
          <w:sz w:val="20"/>
          <w:szCs w:val="18"/>
          <w:shd w:val="clear" w:color="auto" w:fill="F5E8CB"/>
        </w:rPr>
        <w:t>一整波兵被</w:t>
      </w:r>
      <w:proofErr w:type="gramEnd"/>
      <w:r w:rsidRPr="00C26D46">
        <w:rPr>
          <w:rFonts w:ascii="微软雅黑" w:eastAsia="微软雅黑" w:hAnsi="微软雅黑" w:cs="宋体" w:hint="eastAsia"/>
          <w:color w:val="10273F"/>
          <w:kern w:val="0"/>
          <w:sz w:val="20"/>
          <w:szCs w:val="18"/>
          <w:shd w:val="clear" w:color="auto" w:fill="F5E8CB"/>
        </w:rPr>
        <w:t>反补了，是那种你连30%经验都没有混到的反补，我们再算一下，这被拉一波野，你一共被反补了40×3+90=210的经验，恭喜你，天湖开局，</w:t>
      </w:r>
      <w:proofErr w:type="gramStart"/>
      <w:r w:rsidRPr="00C26D46">
        <w:rPr>
          <w:rFonts w:ascii="微软雅黑" w:eastAsia="微软雅黑" w:hAnsi="微软雅黑" w:cs="宋体" w:hint="eastAsia"/>
          <w:color w:val="10273F"/>
          <w:kern w:val="0"/>
          <w:sz w:val="20"/>
          <w:szCs w:val="18"/>
          <w:shd w:val="clear" w:color="auto" w:fill="F5E8CB"/>
        </w:rPr>
        <w:t>第一波靠吃</w:t>
      </w:r>
      <w:proofErr w:type="gramEnd"/>
      <w:r w:rsidRPr="00C26D46">
        <w:rPr>
          <w:rFonts w:ascii="微软雅黑" w:eastAsia="微软雅黑" w:hAnsi="微软雅黑" w:cs="宋体" w:hint="eastAsia"/>
          <w:color w:val="10273F"/>
          <w:kern w:val="0"/>
          <w:sz w:val="20"/>
          <w:szCs w:val="18"/>
          <w:shd w:val="clear" w:color="auto" w:fill="F5E8CB"/>
        </w:rPr>
        <w:t>兵打出了300-120= 180的经验差，现在全吐出去了，没错，我上面说的打崩队友的下限</w:t>
      </w:r>
      <w:proofErr w:type="gramStart"/>
      <w:r w:rsidRPr="00C26D46">
        <w:rPr>
          <w:rFonts w:ascii="微软雅黑" w:eastAsia="微软雅黑" w:hAnsi="微软雅黑" w:cs="宋体" w:hint="eastAsia"/>
          <w:color w:val="10273F"/>
          <w:kern w:val="0"/>
          <w:sz w:val="20"/>
          <w:szCs w:val="18"/>
          <w:shd w:val="clear" w:color="auto" w:fill="F5E8CB"/>
        </w:rPr>
        <w:t>巫妖就是</w:t>
      </w:r>
      <w:proofErr w:type="gramEnd"/>
      <w:r w:rsidRPr="00C26D46">
        <w:rPr>
          <w:rFonts w:ascii="微软雅黑" w:eastAsia="微软雅黑" w:hAnsi="微软雅黑" w:cs="宋体" w:hint="eastAsia"/>
          <w:color w:val="10273F"/>
          <w:kern w:val="0"/>
          <w:sz w:val="20"/>
          <w:szCs w:val="18"/>
          <w:shd w:val="clear" w:color="auto" w:fill="F5E8CB"/>
        </w:rPr>
        <w:t>你这样的。稍等稍等，其实吧，你在四千分的</w:t>
      </w:r>
      <w:proofErr w:type="gramStart"/>
      <w:r w:rsidRPr="00C26D46">
        <w:rPr>
          <w:rFonts w:ascii="微软雅黑" w:eastAsia="微软雅黑" w:hAnsi="微软雅黑" w:cs="宋体" w:hint="eastAsia"/>
          <w:color w:val="10273F"/>
          <w:kern w:val="0"/>
          <w:sz w:val="20"/>
          <w:szCs w:val="18"/>
          <w:shd w:val="clear" w:color="auto" w:fill="F5E8CB"/>
        </w:rPr>
        <w:t>局这么</w:t>
      </w:r>
      <w:proofErr w:type="gramEnd"/>
      <w:r w:rsidRPr="00C26D46">
        <w:rPr>
          <w:rFonts w:ascii="微软雅黑" w:eastAsia="微软雅黑" w:hAnsi="微软雅黑" w:cs="宋体" w:hint="eastAsia"/>
          <w:color w:val="10273F"/>
          <w:kern w:val="0"/>
          <w:sz w:val="20"/>
          <w:szCs w:val="18"/>
          <w:shd w:val="clear" w:color="auto" w:fill="F5E8CB"/>
        </w:rPr>
        <w:t>做，可能不一定能打出下限，为什么呢？对面不一定</w:t>
      </w:r>
      <w:proofErr w:type="gramStart"/>
      <w:r w:rsidRPr="00C26D46">
        <w:rPr>
          <w:rFonts w:ascii="微软雅黑" w:eastAsia="微软雅黑" w:hAnsi="微软雅黑" w:cs="宋体" w:hint="eastAsia"/>
          <w:color w:val="10273F"/>
          <w:kern w:val="0"/>
          <w:sz w:val="20"/>
          <w:szCs w:val="18"/>
          <w:shd w:val="clear" w:color="auto" w:fill="F5E8CB"/>
        </w:rPr>
        <w:t>拉双野</w:t>
      </w:r>
      <w:proofErr w:type="gramEnd"/>
      <w:r w:rsidRPr="00C26D46">
        <w:rPr>
          <w:rFonts w:ascii="微软雅黑" w:eastAsia="微软雅黑" w:hAnsi="微软雅黑" w:cs="宋体" w:hint="eastAsia"/>
          <w:color w:val="10273F"/>
          <w:kern w:val="0"/>
          <w:sz w:val="20"/>
          <w:szCs w:val="18"/>
          <w:shd w:val="clear" w:color="auto" w:fill="F5E8CB"/>
        </w:rPr>
        <w:t>，他可能拉的是单野，你要知道即使是大野中的王者---大</w:t>
      </w:r>
      <w:proofErr w:type="gramStart"/>
      <w:r w:rsidRPr="00C26D46">
        <w:rPr>
          <w:rFonts w:ascii="微软雅黑" w:eastAsia="微软雅黑" w:hAnsi="微软雅黑" w:cs="宋体" w:hint="eastAsia"/>
          <w:color w:val="10273F"/>
          <w:kern w:val="0"/>
          <w:sz w:val="20"/>
          <w:szCs w:val="18"/>
          <w:shd w:val="clear" w:color="auto" w:fill="F5E8CB"/>
        </w:rPr>
        <w:t>萨</w:t>
      </w:r>
      <w:proofErr w:type="gramEnd"/>
      <w:r w:rsidRPr="00C26D46">
        <w:rPr>
          <w:rFonts w:ascii="微软雅黑" w:eastAsia="微软雅黑" w:hAnsi="微软雅黑" w:cs="宋体" w:hint="eastAsia"/>
          <w:color w:val="10273F"/>
          <w:kern w:val="0"/>
          <w:sz w:val="20"/>
          <w:szCs w:val="18"/>
          <w:shd w:val="clear" w:color="auto" w:fill="F5E8CB"/>
        </w:rPr>
        <w:t>特一家也打不过一波兵，嘿！那么可能</w:t>
      </w:r>
      <w:proofErr w:type="gramStart"/>
      <w:r w:rsidRPr="00C26D46">
        <w:rPr>
          <w:rFonts w:ascii="微软雅黑" w:eastAsia="微软雅黑" w:hAnsi="微软雅黑" w:cs="宋体" w:hint="eastAsia"/>
          <w:color w:val="10273F"/>
          <w:kern w:val="0"/>
          <w:sz w:val="20"/>
          <w:szCs w:val="18"/>
          <w:shd w:val="clear" w:color="auto" w:fill="F5E8CB"/>
        </w:rPr>
        <w:t>还能漏一个</w:t>
      </w:r>
      <w:proofErr w:type="gramEnd"/>
      <w:r w:rsidRPr="00C26D46">
        <w:rPr>
          <w:rFonts w:ascii="微软雅黑" w:eastAsia="微软雅黑" w:hAnsi="微软雅黑" w:cs="宋体" w:hint="eastAsia"/>
          <w:color w:val="10273F"/>
          <w:kern w:val="0"/>
          <w:sz w:val="20"/>
          <w:szCs w:val="18"/>
          <w:shd w:val="clear" w:color="auto" w:fill="F5E8CB"/>
        </w:rPr>
        <w:t>近战+远程给你，这样你就不是下限了，“哈哈</w:t>
      </w:r>
      <w:proofErr w:type="gramStart"/>
      <w:r w:rsidRPr="00C26D46">
        <w:rPr>
          <w:rFonts w:ascii="微软雅黑" w:eastAsia="微软雅黑" w:hAnsi="微软雅黑" w:cs="宋体" w:hint="eastAsia"/>
          <w:color w:val="10273F"/>
          <w:kern w:val="0"/>
          <w:sz w:val="20"/>
          <w:szCs w:val="18"/>
          <w:shd w:val="clear" w:color="auto" w:fill="F5E8CB"/>
        </w:rPr>
        <w:t>哈</w:t>
      </w:r>
      <w:proofErr w:type="gramEnd"/>
      <w:r w:rsidRPr="00C26D46">
        <w:rPr>
          <w:rFonts w:ascii="微软雅黑" w:eastAsia="微软雅黑" w:hAnsi="微软雅黑" w:cs="宋体" w:hint="eastAsia"/>
          <w:color w:val="10273F"/>
          <w:kern w:val="0"/>
          <w:sz w:val="20"/>
          <w:szCs w:val="18"/>
          <w:shd w:val="clear" w:color="auto" w:fill="F5E8CB"/>
        </w:rPr>
        <w:t>，我不是</w:t>
      </w:r>
      <w:proofErr w:type="gramStart"/>
      <w:r w:rsidRPr="00C26D46">
        <w:rPr>
          <w:rFonts w:ascii="微软雅黑" w:eastAsia="微软雅黑" w:hAnsi="微软雅黑" w:cs="宋体" w:hint="eastAsia"/>
          <w:color w:val="10273F"/>
          <w:kern w:val="0"/>
          <w:sz w:val="20"/>
          <w:szCs w:val="18"/>
          <w:shd w:val="clear" w:color="auto" w:fill="F5E8CB"/>
        </w:rPr>
        <w:t>最</w:t>
      </w:r>
      <w:proofErr w:type="gramEnd"/>
      <w:r w:rsidRPr="00C26D46">
        <w:rPr>
          <w:rFonts w:ascii="微软雅黑" w:eastAsia="微软雅黑" w:hAnsi="微软雅黑" w:cs="宋体" w:hint="eastAsia"/>
          <w:color w:val="10273F"/>
          <w:kern w:val="0"/>
          <w:sz w:val="20"/>
          <w:szCs w:val="18"/>
          <w:shd w:val="clear" w:color="auto" w:fill="F5E8CB"/>
        </w:rPr>
        <w:t>菜的！”。</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这里我想插一句题外话，</w:t>
      </w:r>
      <w:proofErr w:type="gramStart"/>
      <w:r w:rsidRPr="00C26D46">
        <w:rPr>
          <w:rFonts w:ascii="微软雅黑" w:eastAsia="微软雅黑" w:hAnsi="微软雅黑" w:cs="宋体" w:hint="eastAsia"/>
          <w:color w:val="10273F"/>
          <w:kern w:val="0"/>
          <w:sz w:val="20"/>
          <w:szCs w:val="18"/>
          <w:shd w:val="clear" w:color="auto" w:fill="F5E8CB"/>
        </w:rPr>
        <w:t>正如这个</w:t>
      </w:r>
      <w:proofErr w:type="gramEnd"/>
      <w:r w:rsidRPr="00C26D46">
        <w:rPr>
          <w:rFonts w:ascii="微软雅黑" w:eastAsia="微软雅黑" w:hAnsi="微软雅黑" w:cs="宋体" w:hint="eastAsia"/>
          <w:color w:val="10273F"/>
          <w:kern w:val="0"/>
          <w:sz w:val="20"/>
          <w:szCs w:val="18"/>
          <w:shd w:val="clear" w:color="auto" w:fill="F5E8CB"/>
        </w:rPr>
        <w:t>例子所说，你是不是打得出</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妖的下限一方面取决于你打得有多差，另一方面是对方打得有多好。经常能在论坛看到一些帖子，诸如</w:t>
      </w:r>
      <w:proofErr w:type="gramStart"/>
      <w:r w:rsidRPr="00C26D46">
        <w:rPr>
          <w:rFonts w:ascii="微软雅黑" w:eastAsia="微软雅黑" w:hAnsi="微软雅黑" w:cs="宋体" w:hint="eastAsia"/>
          <w:color w:val="10273F"/>
          <w:kern w:val="0"/>
          <w:sz w:val="20"/>
          <w:szCs w:val="18"/>
          <w:shd w:val="clear" w:color="auto" w:fill="F5E8CB"/>
        </w:rPr>
        <w:t>剧毒打野5分钟</w:t>
      </w:r>
      <w:proofErr w:type="gramEnd"/>
      <w:r w:rsidRPr="00C26D46">
        <w:rPr>
          <w:rFonts w:ascii="微软雅黑" w:eastAsia="微软雅黑" w:hAnsi="微软雅黑" w:cs="宋体" w:hint="eastAsia"/>
          <w:color w:val="10273F"/>
          <w:kern w:val="0"/>
          <w:sz w:val="20"/>
          <w:szCs w:val="18"/>
          <w:shd w:val="clear" w:color="auto" w:fill="F5E8CB"/>
        </w:rPr>
        <w:t>点金，10分钟XX，15分钟拔光对面外塔，然后贴上一张战绩图着这种。</w:t>
      </w:r>
      <w:proofErr w:type="gramStart"/>
      <w:r w:rsidRPr="00C26D46">
        <w:rPr>
          <w:rFonts w:ascii="微软雅黑" w:eastAsia="微软雅黑" w:hAnsi="微软雅黑" w:cs="宋体" w:hint="eastAsia"/>
          <w:color w:val="10273F"/>
          <w:kern w:val="0"/>
          <w:sz w:val="20"/>
          <w:szCs w:val="18"/>
          <w:shd w:val="clear" w:color="auto" w:fill="F5E8CB"/>
        </w:rPr>
        <w:t>高分局和低分局</w:t>
      </w:r>
      <w:proofErr w:type="gramEnd"/>
      <w:r w:rsidRPr="00C26D46">
        <w:rPr>
          <w:rFonts w:ascii="微软雅黑" w:eastAsia="微软雅黑" w:hAnsi="微软雅黑" w:cs="宋体" w:hint="eastAsia"/>
          <w:color w:val="10273F"/>
          <w:kern w:val="0"/>
          <w:sz w:val="20"/>
          <w:szCs w:val="18"/>
          <w:shd w:val="clear" w:color="auto" w:fill="F5E8CB"/>
        </w:rPr>
        <w:t>很大的一个区别就是---</w:t>
      </w:r>
      <w:proofErr w:type="gramStart"/>
      <w:r w:rsidRPr="00C26D46">
        <w:rPr>
          <w:rFonts w:ascii="微软雅黑" w:eastAsia="微软雅黑" w:hAnsi="微软雅黑" w:cs="宋体" w:hint="eastAsia"/>
          <w:color w:val="10273F"/>
          <w:kern w:val="0"/>
          <w:sz w:val="20"/>
          <w:szCs w:val="18"/>
          <w:shd w:val="clear" w:color="auto" w:fill="F5E8CB"/>
        </w:rPr>
        <w:t>高分局你</w:t>
      </w:r>
      <w:proofErr w:type="gramEnd"/>
      <w:r w:rsidRPr="00C26D46">
        <w:rPr>
          <w:rFonts w:ascii="微软雅黑" w:eastAsia="微软雅黑" w:hAnsi="微软雅黑" w:cs="宋体" w:hint="eastAsia"/>
          <w:color w:val="10273F"/>
          <w:kern w:val="0"/>
          <w:sz w:val="20"/>
          <w:szCs w:val="18"/>
          <w:shd w:val="clear" w:color="auto" w:fill="F5E8CB"/>
        </w:rPr>
        <w:t>犯错误，对面会抓住你的犯的错误，给予你应有的惩罚，而</w:t>
      </w:r>
      <w:proofErr w:type="gramStart"/>
      <w:r w:rsidRPr="00C26D46">
        <w:rPr>
          <w:rFonts w:ascii="微软雅黑" w:eastAsia="微软雅黑" w:hAnsi="微软雅黑" w:cs="宋体" w:hint="eastAsia"/>
          <w:color w:val="10273F"/>
          <w:kern w:val="0"/>
          <w:sz w:val="20"/>
          <w:szCs w:val="18"/>
          <w:shd w:val="clear" w:color="auto" w:fill="F5E8CB"/>
        </w:rPr>
        <w:t>低分局</w:t>
      </w:r>
      <w:proofErr w:type="gramEnd"/>
      <w:r w:rsidRPr="00C26D46">
        <w:rPr>
          <w:rFonts w:ascii="微软雅黑" w:eastAsia="微软雅黑" w:hAnsi="微软雅黑" w:cs="宋体" w:hint="eastAsia"/>
          <w:color w:val="10273F"/>
          <w:kern w:val="0"/>
          <w:sz w:val="20"/>
          <w:szCs w:val="18"/>
          <w:shd w:val="clear" w:color="auto" w:fill="F5E8CB"/>
        </w:rPr>
        <w:t>敌方根本不会意识到你犯了错误。水平介于两者之间的局，对手会因为各种不定原因，时不时惩罚一下你犯的错误，比如这里运气就起了主导作用，对手运气好的时候会在50多秒拉野，</w:t>
      </w:r>
      <w:proofErr w:type="gramStart"/>
      <w:r w:rsidRPr="00C26D46">
        <w:rPr>
          <w:rFonts w:ascii="微软雅黑" w:eastAsia="微软雅黑" w:hAnsi="微软雅黑" w:cs="宋体" w:hint="eastAsia"/>
          <w:color w:val="10273F"/>
          <w:kern w:val="0"/>
          <w:sz w:val="20"/>
          <w:szCs w:val="18"/>
          <w:shd w:val="clear" w:color="auto" w:fill="F5E8CB"/>
        </w:rPr>
        <w:t>这么他会拉出双野</w:t>
      </w:r>
      <w:proofErr w:type="gramEnd"/>
      <w:r w:rsidRPr="00C26D46">
        <w:rPr>
          <w:rFonts w:ascii="微软雅黑" w:eastAsia="微软雅黑" w:hAnsi="微软雅黑" w:cs="宋体" w:hint="eastAsia"/>
          <w:color w:val="10273F"/>
          <w:kern w:val="0"/>
          <w:sz w:val="20"/>
          <w:szCs w:val="18"/>
          <w:shd w:val="clear" w:color="auto" w:fill="F5E8CB"/>
        </w:rPr>
        <w:t>，运气不好的时候，他在20多秒想到拉野，就只会拉单野，他</w:t>
      </w:r>
      <w:proofErr w:type="gramStart"/>
      <w:r w:rsidRPr="00C26D46">
        <w:rPr>
          <w:rFonts w:ascii="微软雅黑" w:eastAsia="微软雅黑" w:hAnsi="微软雅黑" w:cs="宋体" w:hint="eastAsia"/>
          <w:color w:val="10273F"/>
          <w:kern w:val="0"/>
          <w:sz w:val="20"/>
          <w:szCs w:val="18"/>
          <w:shd w:val="clear" w:color="auto" w:fill="F5E8CB"/>
        </w:rPr>
        <w:t>拉出双野</w:t>
      </w:r>
      <w:proofErr w:type="gramEnd"/>
      <w:r w:rsidRPr="00C26D46">
        <w:rPr>
          <w:rFonts w:ascii="微软雅黑" w:eastAsia="微软雅黑" w:hAnsi="微软雅黑" w:cs="宋体" w:hint="eastAsia"/>
          <w:color w:val="10273F"/>
          <w:kern w:val="0"/>
          <w:sz w:val="20"/>
          <w:szCs w:val="18"/>
          <w:shd w:val="clear" w:color="auto" w:fill="F5E8CB"/>
        </w:rPr>
        <w:t>，你就悲剧了。</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怎么防止对面</w:t>
      </w:r>
      <w:proofErr w:type="gramStart"/>
      <w:r w:rsidRPr="00C26D46">
        <w:rPr>
          <w:rFonts w:ascii="微软雅黑" w:eastAsia="微软雅黑" w:hAnsi="微软雅黑" w:cs="宋体" w:hint="eastAsia"/>
          <w:color w:val="10273F"/>
          <w:kern w:val="0"/>
          <w:sz w:val="20"/>
          <w:szCs w:val="18"/>
          <w:shd w:val="clear" w:color="auto" w:fill="F5E8CB"/>
        </w:rPr>
        <w:t>拉野呢</w:t>
      </w:r>
      <w:proofErr w:type="gramEnd"/>
      <w:r w:rsidRPr="00C26D46">
        <w:rPr>
          <w:rFonts w:ascii="微软雅黑" w:eastAsia="微软雅黑" w:hAnsi="微软雅黑" w:cs="宋体" w:hint="eastAsia"/>
          <w:color w:val="10273F"/>
          <w:kern w:val="0"/>
          <w:sz w:val="20"/>
          <w:szCs w:val="18"/>
          <w:shd w:val="clear" w:color="auto" w:fill="F5E8CB"/>
        </w:rPr>
        <w:t>？有两种方法可以避免这种事的发生。第一种简单粗暴，就是封野，我也建议大家使用第一种方法。</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下面几张图里的黄框是</w:t>
      </w:r>
      <w:proofErr w:type="gramStart"/>
      <w:r w:rsidRPr="00C26D46">
        <w:rPr>
          <w:rFonts w:ascii="微软雅黑" w:eastAsia="微软雅黑" w:hAnsi="微软雅黑" w:cs="宋体" w:hint="eastAsia"/>
          <w:color w:val="10273F"/>
          <w:kern w:val="0"/>
          <w:sz w:val="20"/>
          <w:szCs w:val="18"/>
          <w:shd w:val="clear" w:color="auto" w:fill="F5E8CB"/>
        </w:rPr>
        <w:t>阻止野怪刷新</w:t>
      </w:r>
      <w:proofErr w:type="gramEnd"/>
      <w:r w:rsidRPr="00C26D46">
        <w:rPr>
          <w:rFonts w:ascii="微软雅黑" w:eastAsia="微软雅黑" w:hAnsi="微软雅黑" w:cs="宋体" w:hint="eastAsia"/>
          <w:color w:val="10273F"/>
          <w:kern w:val="0"/>
          <w:sz w:val="20"/>
          <w:szCs w:val="18"/>
          <w:shd w:val="clear" w:color="auto" w:fill="F5E8CB"/>
        </w:rPr>
        <w:t>的区域(这句话好别扭，就是黄框里有东西就不刷野了，变红</w:t>
      </w:r>
      <w:proofErr w:type="gramStart"/>
      <w:r w:rsidRPr="00C26D46">
        <w:rPr>
          <w:rFonts w:ascii="微软雅黑" w:eastAsia="微软雅黑" w:hAnsi="微软雅黑" w:cs="宋体" w:hint="eastAsia"/>
          <w:color w:val="10273F"/>
          <w:kern w:val="0"/>
          <w:sz w:val="20"/>
          <w:szCs w:val="18"/>
          <w:shd w:val="clear" w:color="auto" w:fill="F5E8CB"/>
        </w:rPr>
        <w:t>就是封野成功</w:t>
      </w:r>
      <w:proofErr w:type="gramEnd"/>
      <w:r w:rsidRPr="00C26D46">
        <w:rPr>
          <w:rFonts w:ascii="微软雅黑" w:eastAsia="微软雅黑" w:hAnsi="微软雅黑" w:cs="宋体" w:hint="eastAsia"/>
          <w:color w:val="10273F"/>
          <w:kern w:val="0"/>
          <w:sz w:val="20"/>
          <w:szCs w:val="18"/>
          <w:shd w:val="clear" w:color="auto" w:fill="F5E8CB"/>
        </w:rPr>
        <w:t>，因为我的眼</w:t>
      </w:r>
      <w:proofErr w:type="gramStart"/>
      <w:r w:rsidRPr="00C26D46">
        <w:rPr>
          <w:rFonts w:ascii="微软雅黑" w:eastAsia="微软雅黑" w:hAnsi="微软雅黑" w:cs="宋体" w:hint="eastAsia"/>
          <w:color w:val="10273F"/>
          <w:kern w:val="0"/>
          <w:sz w:val="20"/>
          <w:szCs w:val="18"/>
          <w:shd w:val="clear" w:color="auto" w:fill="F5E8CB"/>
        </w:rPr>
        <w:t>都封野了</w:t>
      </w:r>
      <w:proofErr w:type="gramEnd"/>
      <w:r w:rsidRPr="00C26D46">
        <w:rPr>
          <w:rFonts w:ascii="微软雅黑" w:eastAsia="微软雅黑" w:hAnsi="微软雅黑" w:cs="宋体" w:hint="eastAsia"/>
          <w:color w:val="10273F"/>
          <w:kern w:val="0"/>
          <w:sz w:val="20"/>
          <w:szCs w:val="18"/>
          <w:shd w:val="clear" w:color="auto" w:fill="F5E8CB"/>
        </w:rPr>
        <w:t>，所以你们看到的都是红</w:t>
      </w:r>
      <w:proofErr w:type="gramStart"/>
      <w:r w:rsidRPr="00C26D46">
        <w:rPr>
          <w:rFonts w:ascii="微软雅黑" w:eastAsia="微软雅黑" w:hAnsi="微软雅黑" w:cs="宋体" w:hint="eastAsia"/>
          <w:color w:val="10273F"/>
          <w:kern w:val="0"/>
          <w:sz w:val="20"/>
          <w:szCs w:val="18"/>
          <w:shd w:val="clear" w:color="auto" w:fill="F5E8CB"/>
        </w:rPr>
        <w:t>框没有</w:t>
      </w:r>
      <w:proofErr w:type="gramEnd"/>
      <w:r w:rsidRPr="00C26D46">
        <w:rPr>
          <w:rFonts w:ascii="微软雅黑" w:eastAsia="微软雅黑" w:hAnsi="微软雅黑" w:cs="宋体" w:hint="eastAsia"/>
          <w:color w:val="10273F"/>
          <w:kern w:val="0"/>
          <w:sz w:val="20"/>
          <w:szCs w:val="18"/>
          <w:shd w:val="clear" w:color="auto" w:fill="F5E8CB"/>
        </w:rPr>
        <w:t>黄框。。)。</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我推荐这么封野：</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天灾小野(</w:t>
      </w:r>
      <w:proofErr w:type="gramStart"/>
      <w:r w:rsidRPr="00C26D46">
        <w:rPr>
          <w:rFonts w:ascii="微软雅黑" w:eastAsia="微软雅黑" w:hAnsi="微软雅黑" w:cs="宋体" w:hint="eastAsia"/>
          <w:color w:val="10273F"/>
          <w:kern w:val="0"/>
          <w:sz w:val="20"/>
          <w:szCs w:val="18"/>
          <w:shd w:val="clear" w:color="auto" w:fill="F5E8CB"/>
        </w:rPr>
        <w:t>红框右上角</w:t>
      </w:r>
      <w:proofErr w:type="gramEnd"/>
      <w:r w:rsidRPr="00C26D46">
        <w:rPr>
          <w:rFonts w:ascii="微软雅黑" w:eastAsia="微软雅黑" w:hAnsi="微软雅黑" w:cs="宋体" w:hint="eastAsia"/>
          <w:color w:val="10273F"/>
          <w:kern w:val="0"/>
          <w:sz w:val="20"/>
          <w:szCs w:val="18"/>
          <w:shd w:val="clear" w:color="auto" w:fill="F5E8CB"/>
        </w:rPr>
        <w:t>)</w:t>
      </w:r>
      <w:r w:rsidRPr="00C26D46">
        <w:rPr>
          <w:rFonts w:ascii="微软雅黑" w:eastAsia="微软雅黑" w:hAnsi="微软雅黑" w:cs="宋体" w:hint="eastAsia"/>
          <w:color w:val="10273F"/>
          <w:kern w:val="0"/>
          <w:sz w:val="20"/>
          <w:szCs w:val="18"/>
        </w:rPr>
        <w:br/>
      </w:r>
      <w:r w:rsidRPr="00C26D46">
        <w:rPr>
          <w:rFonts w:ascii="宋体" w:eastAsia="宋体" w:hAnsi="宋体" w:cs="宋体"/>
          <w:noProof/>
          <w:kern w:val="0"/>
          <w:sz w:val="28"/>
          <w:szCs w:val="24"/>
        </w:rPr>
        <w:drawing>
          <wp:inline distT="0" distB="0" distL="0" distR="0" wp14:anchorId="1E5AE08E" wp14:editId="1F656062">
            <wp:extent cx="18288000" cy="10287000"/>
            <wp:effectExtent l="0" t="0" r="0" b="0"/>
            <wp:docPr id="6" name="图片 6" descr="http://img.nga.cn/attachments/mon_201709/23/8xQ2h-96vlXmZ63T3cS1hc-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nga.cn/attachments/mon_201709/23/8xQ2h-96vlXmZ63T3cS1hc-u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天灾大野(</w:t>
      </w:r>
      <w:proofErr w:type="gramStart"/>
      <w:r w:rsidRPr="00C26D46">
        <w:rPr>
          <w:rFonts w:ascii="微软雅黑" w:eastAsia="微软雅黑" w:hAnsi="微软雅黑" w:cs="宋体" w:hint="eastAsia"/>
          <w:color w:val="10273F"/>
          <w:kern w:val="0"/>
          <w:sz w:val="20"/>
          <w:szCs w:val="18"/>
          <w:shd w:val="clear" w:color="auto" w:fill="F5E8CB"/>
        </w:rPr>
        <w:t>红框右下角</w:t>
      </w:r>
      <w:proofErr w:type="gramEnd"/>
      <w:r w:rsidRPr="00C26D46">
        <w:rPr>
          <w:rFonts w:ascii="微软雅黑" w:eastAsia="微软雅黑" w:hAnsi="微软雅黑" w:cs="宋体" w:hint="eastAsia"/>
          <w:color w:val="10273F"/>
          <w:kern w:val="0"/>
          <w:sz w:val="20"/>
          <w:szCs w:val="18"/>
          <w:shd w:val="clear" w:color="auto" w:fill="F5E8CB"/>
        </w:rPr>
        <w:t>，树林里)</w:t>
      </w:r>
      <w:r w:rsidRPr="00C26D46">
        <w:rPr>
          <w:rFonts w:ascii="微软雅黑" w:eastAsia="微软雅黑" w:hAnsi="微软雅黑" w:cs="宋体" w:hint="eastAsia"/>
          <w:color w:val="10273F"/>
          <w:kern w:val="0"/>
          <w:sz w:val="20"/>
          <w:szCs w:val="18"/>
        </w:rPr>
        <w:br/>
      </w:r>
      <w:r w:rsidRPr="00C26D46">
        <w:rPr>
          <w:rFonts w:ascii="宋体" w:eastAsia="宋体" w:hAnsi="宋体" w:cs="宋体"/>
          <w:noProof/>
          <w:kern w:val="0"/>
          <w:sz w:val="28"/>
          <w:szCs w:val="24"/>
        </w:rPr>
        <w:drawing>
          <wp:inline distT="0" distB="0" distL="0" distR="0" wp14:anchorId="0F2F5D4E" wp14:editId="271B3AAD">
            <wp:extent cx="18288000" cy="10287000"/>
            <wp:effectExtent l="0" t="0" r="0" b="0"/>
            <wp:docPr id="5" name="图片 5" descr="http://img.nga.cn/attachments/mon_201709/23/8xQ2h-c6v5XlZ5pT3cS1hc-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nga.cn/attachments/mon_201709/23/8xQ2h-c6v5XlZ5pT3cS1hc-u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C26D46">
        <w:rPr>
          <w:rFonts w:ascii="微软雅黑" w:eastAsia="微软雅黑" w:hAnsi="微软雅黑" w:cs="宋体" w:hint="eastAsia"/>
          <w:color w:val="10273F"/>
          <w:kern w:val="0"/>
          <w:sz w:val="20"/>
          <w:szCs w:val="18"/>
        </w:rPr>
        <w:br/>
      </w:r>
      <w:proofErr w:type="gramStart"/>
      <w:r w:rsidRPr="00C26D46">
        <w:rPr>
          <w:rFonts w:ascii="微软雅黑" w:eastAsia="微软雅黑" w:hAnsi="微软雅黑" w:cs="宋体" w:hint="eastAsia"/>
          <w:color w:val="10273F"/>
          <w:kern w:val="0"/>
          <w:sz w:val="20"/>
          <w:szCs w:val="18"/>
          <w:shd w:val="clear" w:color="auto" w:fill="F5E8CB"/>
        </w:rPr>
        <w:t>近卫小野</w:t>
      </w:r>
      <w:proofErr w:type="gramEnd"/>
      <w:r w:rsidRPr="00C26D46">
        <w:rPr>
          <w:rFonts w:ascii="微软雅黑" w:eastAsia="微软雅黑" w:hAnsi="微软雅黑" w:cs="宋体" w:hint="eastAsia"/>
          <w:color w:val="10273F"/>
          <w:kern w:val="0"/>
          <w:sz w:val="20"/>
          <w:szCs w:val="18"/>
          <w:shd w:val="clear" w:color="auto" w:fill="F5E8CB"/>
        </w:rPr>
        <w:t>(</w:t>
      </w:r>
      <w:proofErr w:type="gramStart"/>
      <w:r w:rsidRPr="00C26D46">
        <w:rPr>
          <w:rFonts w:ascii="微软雅黑" w:eastAsia="微软雅黑" w:hAnsi="微软雅黑" w:cs="宋体" w:hint="eastAsia"/>
          <w:color w:val="10273F"/>
          <w:kern w:val="0"/>
          <w:sz w:val="20"/>
          <w:szCs w:val="18"/>
          <w:shd w:val="clear" w:color="auto" w:fill="F5E8CB"/>
        </w:rPr>
        <w:t>红框右下角</w:t>
      </w:r>
      <w:proofErr w:type="gramEnd"/>
      <w:r w:rsidRPr="00C26D46">
        <w:rPr>
          <w:rFonts w:ascii="微软雅黑" w:eastAsia="微软雅黑" w:hAnsi="微软雅黑" w:cs="宋体" w:hint="eastAsia"/>
          <w:color w:val="10273F"/>
          <w:kern w:val="0"/>
          <w:sz w:val="20"/>
          <w:szCs w:val="18"/>
          <w:shd w:val="clear" w:color="auto" w:fill="F5E8CB"/>
        </w:rPr>
        <w:t>，最右下角和最左下角地形原因，</w:t>
      </w:r>
      <w:proofErr w:type="gramStart"/>
      <w:r w:rsidRPr="00C26D46">
        <w:rPr>
          <w:rFonts w:ascii="微软雅黑" w:eastAsia="微软雅黑" w:hAnsi="微软雅黑" w:cs="宋体" w:hint="eastAsia"/>
          <w:color w:val="10273F"/>
          <w:kern w:val="0"/>
          <w:sz w:val="20"/>
          <w:szCs w:val="18"/>
          <w:shd w:val="clear" w:color="auto" w:fill="F5E8CB"/>
        </w:rPr>
        <w:t>不能插眼</w:t>
      </w:r>
      <w:proofErr w:type="gramEnd"/>
      <w:r w:rsidRPr="00C26D46">
        <w:rPr>
          <w:rFonts w:ascii="微软雅黑" w:eastAsia="微软雅黑" w:hAnsi="微软雅黑" w:cs="宋体" w:hint="eastAsia"/>
          <w:color w:val="10273F"/>
          <w:kern w:val="0"/>
          <w:sz w:val="20"/>
          <w:szCs w:val="18"/>
          <w:shd w:val="clear" w:color="auto" w:fill="F5E8CB"/>
        </w:rPr>
        <w:t>)</w:t>
      </w:r>
      <w:r w:rsidRPr="00C26D46">
        <w:rPr>
          <w:rFonts w:ascii="微软雅黑" w:eastAsia="微软雅黑" w:hAnsi="微软雅黑" w:cs="宋体" w:hint="eastAsia"/>
          <w:color w:val="10273F"/>
          <w:kern w:val="0"/>
          <w:sz w:val="20"/>
          <w:szCs w:val="18"/>
        </w:rPr>
        <w:br/>
      </w:r>
      <w:r w:rsidRPr="00C26D46">
        <w:rPr>
          <w:rFonts w:ascii="宋体" w:eastAsia="宋体" w:hAnsi="宋体" w:cs="宋体"/>
          <w:noProof/>
          <w:kern w:val="0"/>
          <w:sz w:val="28"/>
          <w:szCs w:val="24"/>
        </w:rPr>
        <w:drawing>
          <wp:inline distT="0" distB="0" distL="0" distR="0" wp14:anchorId="5AA6C14F" wp14:editId="4A52D1F5">
            <wp:extent cx="18288000" cy="10287000"/>
            <wp:effectExtent l="0" t="0" r="0" b="0"/>
            <wp:docPr id="4" name="图片 4" descr="http://img.nga.cn/attachments/mon_201709/23/8xQ2h-fcowXtZ7yT3cS1hc-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nga.cn/attachments/mon_201709/23/8xQ2h-fcowXtZ7yT3cS1hc-u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C26D46">
        <w:rPr>
          <w:rFonts w:ascii="微软雅黑" w:eastAsia="微软雅黑" w:hAnsi="微软雅黑" w:cs="宋体" w:hint="eastAsia"/>
          <w:color w:val="10273F"/>
          <w:kern w:val="0"/>
          <w:sz w:val="20"/>
          <w:szCs w:val="18"/>
        </w:rPr>
        <w:br/>
      </w:r>
      <w:proofErr w:type="gramStart"/>
      <w:r w:rsidRPr="00C26D46">
        <w:rPr>
          <w:rFonts w:ascii="微软雅黑" w:eastAsia="微软雅黑" w:hAnsi="微软雅黑" w:cs="宋体" w:hint="eastAsia"/>
          <w:color w:val="10273F"/>
          <w:kern w:val="0"/>
          <w:sz w:val="20"/>
          <w:szCs w:val="18"/>
          <w:shd w:val="clear" w:color="auto" w:fill="F5E8CB"/>
        </w:rPr>
        <w:t>近卫大野</w:t>
      </w:r>
      <w:proofErr w:type="gramEnd"/>
      <w:r w:rsidRPr="00C26D46">
        <w:rPr>
          <w:rFonts w:ascii="微软雅黑" w:eastAsia="微软雅黑" w:hAnsi="微软雅黑" w:cs="宋体" w:hint="eastAsia"/>
          <w:color w:val="10273F"/>
          <w:kern w:val="0"/>
          <w:sz w:val="20"/>
          <w:szCs w:val="18"/>
          <w:shd w:val="clear" w:color="auto" w:fill="F5E8CB"/>
        </w:rPr>
        <w:t>(</w:t>
      </w:r>
      <w:proofErr w:type="gramStart"/>
      <w:r w:rsidRPr="00C26D46">
        <w:rPr>
          <w:rFonts w:ascii="微软雅黑" w:eastAsia="微软雅黑" w:hAnsi="微软雅黑" w:cs="宋体" w:hint="eastAsia"/>
          <w:color w:val="10273F"/>
          <w:kern w:val="0"/>
          <w:sz w:val="20"/>
          <w:szCs w:val="18"/>
          <w:shd w:val="clear" w:color="auto" w:fill="F5E8CB"/>
        </w:rPr>
        <w:t>红框右上角</w:t>
      </w:r>
      <w:proofErr w:type="gramEnd"/>
      <w:r w:rsidRPr="00C26D46">
        <w:rPr>
          <w:rFonts w:ascii="微软雅黑" w:eastAsia="微软雅黑" w:hAnsi="微软雅黑" w:cs="宋体" w:hint="eastAsia"/>
          <w:color w:val="10273F"/>
          <w:kern w:val="0"/>
          <w:sz w:val="20"/>
          <w:szCs w:val="18"/>
          <w:shd w:val="clear" w:color="auto" w:fill="F5E8CB"/>
        </w:rPr>
        <w:t>)</w:t>
      </w:r>
      <w:r w:rsidRPr="00C26D46">
        <w:rPr>
          <w:rFonts w:ascii="微软雅黑" w:eastAsia="微软雅黑" w:hAnsi="微软雅黑" w:cs="宋体" w:hint="eastAsia"/>
          <w:color w:val="10273F"/>
          <w:kern w:val="0"/>
          <w:sz w:val="20"/>
          <w:szCs w:val="18"/>
        </w:rPr>
        <w:br/>
      </w:r>
      <w:r w:rsidRPr="00C26D46">
        <w:rPr>
          <w:rFonts w:ascii="宋体" w:eastAsia="宋体" w:hAnsi="宋体" w:cs="宋体"/>
          <w:noProof/>
          <w:kern w:val="0"/>
          <w:sz w:val="28"/>
          <w:szCs w:val="24"/>
        </w:rPr>
        <w:drawing>
          <wp:inline distT="0" distB="0" distL="0" distR="0" wp14:anchorId="664D912C" wp14:editId="48C737C6">
            <wp:extent cx="18288000" cy="10241280"/>
            <wp:effectExtent l="0" t="0" r="0" b="7620"/>
            <wp:docPr id="3" name="图片 3" descr="http://img.nga.cn/attachments/mon_201709/23/8xQ2h-ekxeXnZ6bT3cS1hc-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nga.cn/attachments/mon_201709/23/8xQ2h-ekxeXnZ6bT3cS1hc-t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88000" cy="10241280"/>
                    </a:xfrm>
                    <a:prstGeom prst="rect">
                      <a:avLst/>
                    </a:prstGeom>
                    <a:noFill/>
                    <a:ln>
                      <a:noFill/>
                    </a:ln>
                  </pic:spPr>
                </pic:pic>
              </a:graphicData>
            </a:graphic>
          </wp:inline>
        </w:drawing>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你会发现，这</w:t>
      </w:r>
      <w:proofErr w:type="gramStart"/>
      <w:r w:rsidRPr="00C26D46">
        <w:rPr>
          <w:rFonts w:ascii="微软雅黑" w:eastAsia="微软雅黑" w:hAnsi="微软雅黑" w:cs="宋体" w:hint="eastAsia"/>
          <w:color w:val="10273F"/>
          <w:kern w:val="0"/>
          <w:sz w:val="20"/>
          <w:szCs w:val="18"/>
          <w:shd w:val="clear" w:color="auto" w:fill="F5E8CB"/>
        </w:rPr>
        <w:t>几个封野眼</w:t>
      </w:r>
      <w:proofErr w:type="gramEnd"/>
      <w:r w:rsidRPr="00C26D46">
        <w:rPr>
          <w:rFonts w:ascii="微软雅黑" w:eastAsia="微软雅黑" w:hAnsi="微软雅黑" w:cs="宋体" w:hint="eastAsia"/>
          <w:color w:val="10273F"/>
          <w:kern w:val="0"/>
          <w:sz w:val="20"/>
          <w:szCs w:val="18"/>
          <w:shd w:val="clear" w:color="auto" w:fill="F5E8CB"/>
        </w:rPr>
        <w:t>的视野极差，你可以很容易地找到一个同样能封野，但是视野更好的插眼点。你</w:t>
      </w:r>
      <w:proofErr w:type="gramStart"/>
      <w:r w:rsidRPr="00C26D46">
        <w:rPr>
          <w:rFonts w:ascii="微软雅黑" w:eastAsia="微软雅黑" w:hAnsi="微软雅黑" w:cs="宋体" w:hint="eastAsia"/>
          <w:color w:val="10273F"/>
          <w:kern w:val="0"/>
          <w:sz w:val="20"/>
          <w:szCs w:val="18"/>
          <w:shd w:val="clear" w:color="auto" w:fill="F5E8CB"/>
        </w:rPr>
        <w:t>可以插你喜欢</w:t>
      </w:r>
      <w:proofErr w:type="gramEnd"/>
      <w:r w:rsidRPr="00C26D46">
        <w:rPr>
          <w:rFonts w:ascii="微软雅黑" w:eastAsia="微软雅黑" w:hAnsi="微软雅黑" w:cs="宋体" w:hint="eastAsia"/>
          <w:color w:val="10273F"/>
          <w:kern w:val="0"/>
          <w:sz w:val="20"/>
          <w:szCs w:val="18"/>
          <w:shd w:val="clear" w:color="auto" w:fill="F5E8CB"/>
        </w:rPr>
        <w:t>的位置，但是正如我上面所说，分数越高的局，对方越可能对你犯的错误做出相应的惩罚。可能你的局对面出门根本</w:t>
      </w:r>
      <w:proofErr w:type="gramStart"/>
      <w:r w:rsidRPr="00C26D46">
        <w:rPr>
          <w:rFonts w:ascii="微软雅黑" w:eastAsia="微软雅黑" w:hAnsi="微软雅黑" w:cs="宋体" w:hint="eastAsia"/>
          <w:color w:val="10273F"/>
          <w:kern w:val="0"/>
          <w:sz w:val="20"/>
          <w:szCs w:val="18"/>
          <w:shd w:val="clear" w:color="auto" w:fill="F5E8CB"/>
        </w:rPr>
        <w:t>不会带真眼</w:t>
      </w:r>
      <w:proofErr w:type="gramEnd"/>
      <w:r w:rsidRPr="00C26D46">
        <w:rPr>
          <w:rFonts w:ascii="微软雅黑" w:eastAsia="微软雅黑" w:hAnsi="微软雅黑" w:cs="宋体" w:hint="eastAsia"/>
          <w:color w:val="10273F"/>
          <w:kern w:val="0"/>
          <w:sz w:val="20"/>
          <w:szCs w:val="18"/>
          <w:shd w:val="clear" w:color="auto" w:fill="F5E8CB"/>
        </w:rPr>
        <w:t>，那么你完全可以贪一点，插一个视野更好的位置，但是六千往上的局，辅助基本都是真眼出门的，既</w:t>
      </w:r>
      <w:proofErr w:type="gramStart"/>
      <w:r w:rsidRPr="00C26D46">
        <w:rPr>
          <w:rFonts w:ascii="微软雅黑" w:eastAsia="微软雅黑" w:hAnsi="微软雅黑" w:cs="宋体" w:hint="eastAsia"/>
          <w:color w:val="10273F"/>
          <w:kern w:val="0"/>
          <w:sz w:val="20"/>
          <w:szCs w:val="18"/>
          <w:shd w:val="clear" w:color="auto" w:fill="F5E8CB"/>
        </w:rPr>
        <w:t>能封野又</w:t>
      </w:r>
      <w:proofErr w:type="gramEnd"/>
      <w:r w:rsidRPr="00C26D46">
        <w:rPr>
          <w:rFonts w:ascii="微软雅黑" w:eastAsia="微软雅黑" w:hAnsi="微软雅黑" w:cs="宋体" w:hint="eastAsia"/>
          <w:color w:val="10273F"/>
          <w:kern w:val="0"/>
          <w:sz w:val="20"/>
          <w:szCs w:val="18"/>
          <w:shd w:val="clear" w:color="auto" w:fill="F5E8CB"/>
        </w:rPr>
        <w:t>有好视野的眼位他们都知道，你的</w:t>
      </w:r>
      <w:proofErr w:type="gramStart"/>
      <w:r w:rsidRPr="00C26D46">
        <w:rPr>
          <w:rFonts w:ascii="微软雅黑" w:eastAsia="微软雅黑" w:hAnsi="微软雅黑" w:cs="宋体" w:hint="eastAsia"/>
          <w:color w:val="10273F"/>
          <w:kern w:val="0"/>
          <w:sz w:val="20"/>
          <w:szCs w:val="18"/>
          <w:shd w:val="clear" w:color="auto" w:fill="F5E8CB"/>
        </w:rPr>
        <w:t>眼基本</w:t>
      </w:r>
      <w:proofErr w:type="gramEnd"/>
      <w:r w:rsidRPr="00C26D46">
        <w:rPr>
          <w:rFonts w:ascii="微软雅黑" w:eastAsia="微软雅黑" w:hAnsi="微软雅黑" w:cs="宋体" w:hint="eastAsia"/>
          <w:color w:val="10273F"/>
          <w:kern w:val="0"/>
          <w:sz w:val="20"/>
          <w:szCs w:val="18"/>
          <w:shd w:val="clear" w:color="auto" w:fill="F5E8CB"/>
        </w:rPr>
        <w:t>会被秒反。</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既然我们讲到了插眼，那我们一口气把它说完，之后再回来说第二种防止打出下限的方法。</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这里你还做错了什么？或者说对面会怎么惩罚你。</w:t>
      </w:r>
      <w:r w:rsidRPr="00C26D46">
        <w:rPr>
          <w:rFonts w:ascii="微软雅黑" w:eastAsia="微软雅黑" w:hAnsi="微软雅黑" w:cs="宋体" w:hint="eastAsia"/>
          <w:color w:val="10273F"/>
          <w:kern w:val="0"/>
          <w:sz w:val="20"/>
          <w:szCs w:val="18"/>
        </w:rPr>
        <w:br/>
      </w:r>
      <w:proofErr w:type="gramStart"/>
      <w:r w:rsidRPr="00C26D46">
        <w:rPr>
          <w:rFonts w:ascii="微软雅黑" w:eastAsia="微软雅黑" w:hAnsi="微软雅黑" w:cs="宋体" w:hint="eastAsia"/>
          <w:color w:val="10273F"/>
          <w:kern w:val="0"/>
          <w:sz w:val="20"/>
          <w:szCs w:val="18"/>
          <w:shd w:val="clear" w:color="auto" w:fill="F5E8CB"/>
        </w:rPr>
        <w:t>你们插眼是</w:t>
      </w:r>
      <w:proofErr w:type="gramEnd"/>
      <w:r w:rsidRPr="00C26D46">
        <w:rPr>
          <w:rFonts w:ascii="微软雅黑" w:eastAsia="微软雅黑" w:hAnsi="微软雅黑" w:cs="宋体" w:hint="eastAsia"/>
          <w:color w:val="10273F"/>
          <w:kern w:val="0"/>
          <w:sz w:val="20"/>
          <w:szCs w:val="18"/>
          <w:shd w:val="clear" w:color="auto" w:fill="F5E8CB"/>
        </w:rPr>
        <w:t>开雾TP出去的吗？</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如果你的对手开雾TP出来插了眼，他就能看到你傻乎乎地走出来，看到</w:t>
      </w:r>
      <w:proofErr w:type="gramStart"/>
      <w:r w:rsidRPr="00C26D46">
        <w:rPr>
          <w:rFonts w:ascii="微软雅黑" w:eastAsia="微软雅黑" w:hAnsi="微软雅黑" w:cs="宋体" w:hint="eastAsia"/>
          <w:color w:val="10273F"/>
          <w:kern w:val="0"/>
          <w:sz w:val="20"/>
          <w:szCs w:val="18"/>
          <w:shd w:val="clear" w:color="auto" w:fill="F5E8CB"/>
        </w:rPr>
        <w:t>你插眼的</w:t>
      </w:r>
      <w:proofErr w:type="gramEnd"/>
      <w:r w:rsidRPr="00C26D46">
        <w:rPr>
          <w:rFonts w:ascii="微软雅黑" w:eastAsia="微软雅黑" w:hAnsi="微软雅黑" w:cs="宋体" w:hint="eastAsia"/>
          <w:color w:val="10273F"/>
          <w:kern w:val="0"/>
          <w:sz w:val="20"/>
          <w:szCs w:val="18"/>
          <w:shd w:val="clear" w:color="auto" w:fill="F5E8CB"/>
        </w:rPr>
        <w:t>位置，你的</w:t>
      </w:r>
      <w:proofErr w:type="gramStart"/>
      <w:r w:rsidRPr="00C26D46">
        <w:rPr>
          <w:rFonts w:ascii="微软雅黑" w:eastAsia="微软雅黑" w:hAnsi="微软雅黑" w:cs="宋体" w:hint="eastAsia"/>
          <w:color w:val="10273F"/>
          <w:kern w:val="0"/>
          <w:sz w:val="20"/>
          <w:szCs w:val="18"/>
          <w:shd w:val="clear" w:color="auto" w:fill="F5E8CB"/>
        </w:rPr>
        <w:t>眼被秒</w:t>
      </w:r>
      <w:proofErr w:type="gramEnd"/>
      <w:r w:rsidRPr="00C26D46">
        <w:rPr>
          <w:rFonts w:ascii="微软雅黑" w:eastAsia="微软雅黑" w:hAnsi="微软雅黑" w:cs="宋体" w:hint="eastAsia"/>
          <w:color w:val="10273F"/>
          <w:kern w:val="0"/>
          <w:sz w:val="20"/>
          <w:szCs w:val="18"/>
          <w:shd w:val="clear" w:color="auto" w:fill="F5E8CB"/>
        </w:rPr>
        <w:t>反，朋友，恭喜你，你还是下限了。</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现在你知道为什么职业比赛里的五号位都开雾TP</w:t>
      </w:r>
      <w:proofErr w:type="gramStart"/>
      <w:r w:rsidRPr="00C26D46">
        <w:rPr>
          <w:rFonts w:ascii="微软雅黑" w:eastAsia="微软雅黑" w:hAnsi="微软雅黑" w:cs="宋体" w:hint="eastAsia"/>
          <w:color w:val="10273F"/>
          <w:kern w:val="0"/>
          <w:sz w:val="20"/>
          <w:szCs w:val="18"/>
          <w:shd w:val="clear" w:color="auto" w:fill="F5E8CB"/>
        </w:rPr>
        <w:t>出去插眼了</w:t>
      </w:r>
      <w:proofErr w:type="gramEnd"/>
      <w:r w:rsidRPr="00C26D46">
        <w:rPr>
          <w:rFonts w:ascii="微软雅黑" w:eastAsia="微软雅黑" w:hAnsi="微软雅黑" w:cs="宋体" w:hint="eastAsia"/>
          <w:color w:val="10273F"/>
          <w:kern w:val="0"/>
          <w:sz w:val="20"/>
          <w:szCs w:val="18"/>
          <w:shd w:val="clear" w:color="auto" w:fill="F5E8CB"/>
        </w:rPr>
        <w:t>吗？</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所以你的出门装会是这样的：</w:t>
      </w:r>
      <w:r w:rsidRPr="00C26D46">
        <w:rPr>
          <w:rFonts w:ascii="微软雅黑" w:eastAsia="微软雅黑" w:hAnsi="微软雅黑" w:cs="宋体" w:hint="eastAsia"/>
          <w:color w:val="10273F"/>
          <w:kern w:val="0"/>
          <w:sz w:val="20"/>
          <w:szCs w:val="18"/>
        </w:rPr>
        <w:br/>
      </w:r>
      <w:r w:rsidRPr="00C26D46">
        <w:rPr>
          <w:rFonts w:ascii="宋体" w:eastAsia="宋体" w:hAnsi="宋体" w:cs="宋体"/>
          <w:noProof/>
          <w:kern w:val="0"/>
          <w:sz w:val="28"/>
          <w:szCs w:val="24"/>
        </w:rPr>
        <w:drawing>
          <wp:inline distT="0" distB="0" distL="0" distR="0" wp14:anchorId="1DB38B43" wp14:editId="0BF24523">
            <wp:extent cx="2766060" cy="3055620"/>
            <wp:effectExtent l="0" t="0" r="0" b="0"/>
            <wp:docPr id="2" name="图片 2" descr="http://img.nga.cn/attachments/mon_201709/24/8xQ2h-fu69K1iToS82-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nga.cn/attachments/mon_201709/24/8xQ2h-fu69K1iToS82-8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6060" cy="3055620"/>
                    </a:xfrm>
                    <a:prstGeom prst="rect">
                      <a:avLst/>
                    </a:prstGeom>
                    <a:noFill/>
                    <a:ln>
                      <a:noFill/>
                    </a:ln>
                  </pic:spPr>
                </pic:pic>
              </a:graphicData>
            </a:graphic>
          </wp:inline>
        </w:drawing>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现在我们来说第二种阻止</w:t>
      </w:r>
      <w:proofErr w:type="gramStart"/>
      <w:r w:rsidRPr="00C26D46">
        <w:rPr>
          <w:rFonts w:ascii="微软雅黑" w:eastAsia="微软雅黑" w:hAnsi="微软雅黑" w:cs="宋体" w:hint="eastAsia"/>
          <w:color w:val="10273F"/>
          <w:kern w:val="0"/>
          <w:sz w:val="20"/>
          <w:szCs w:val="18"/>
          <w:shd w:val="clear" w:color="auto" w:fill="F5E8CB"/>
        </w:rPr>
        <w:t>对方拉野的</w:t>
      </w:r>
      <w:proofErr w:type="gramEnd"/>
      <w:r w:rsidRPr="00C26D46">
        <w:rPr>
          <w:rFonts w:ascii="微软雅黑" w:eastAsia="微软雅黑" w:hAnsi="微软雅黑" w:cs="宋体" w:hint="eastAsia"/>
          <w:color w:val="10273F"/>
          <w:kern w:val="0"/>
          <w:sz w:val="20"/>
          <w:szCs w:val="18"/>
          <w:shd w:val="clear" w:color="auto" w:fill="F5E8CB"/>
        </w:rPr>
        <w:t>方法。</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举一个实例，我们天灾劣势路，对方要拉近</w:t>
      </w:r>
      <w:proofErr w:type="gramStart"/>
      <w:r w:rsidRPr="00C26D46">
        <w:rPr>
          <w:rFonts w:ascii="微软雅黑" w:eastAsia="微软雅黑" w:hAnsi="微软雅黑" w:cs="宋体" w:hint="eastAsia"/>
          <w:color w:val="10273F"/>
          <w:kern w:val="0"/>
          <w:sz w:val="20"/>
          <w:szCs w:val="18"/>
          <w:shd w:val="clear" w:color="auto" w:fill="F5E8CB"/>
        </w:rPr>
        <w:t>卫优势路</w:t>
      </w:r>
      <w:proofErr w:type="gramEnd"/>
      <w:r w:rsidRPr="00C26D46">
        <w:rPr>
          <w:rFonts w:ascii="微软雅黑" w:eastAsia="微软雅黑" w:hAnsi="微软雅黑" w:cs="宋体" w:hint="eastAsia"/>
          <w:color w:val="10273F"/>
          <w:kern w:val="0"/>
          <w:sz w:val="20"/>
          <w:szCs w:val="18"/>
          <w:shd w:val="clear" w:color="auto" w:fill="F5E8CB"/>
        </w:rPr>
        <w:t>的野，可能是你没有封野，可能是你的</w:t>
      </w:r>
      <w:proofErr w:type="gramStart"/>
      <w:r w:rsidRPr="00C26D46">
        <w:rPr>
          <w:rFonts w:ascii="微软雅黑" w:eastAsia="微软雅黑" w:hAnsi="微软雅黑" w:cs="宋体" w:hint="eastAsia"/>
          <w:color w:val="10273F"/>
          <w:kern w:val="0"/>
          <w:sz w:val="20"/>
          <w:szCs w:val="18"/>
          <w:shd w:val="clear" w:color="auto" w:fill="F5E8CB"/>
        </w:rPr>
        <w:t>封野眼被反</w:t>
      </w:r>
      <w:proofErr w:type="gramEnd"/>
      <w:r w:rsidRPr="00C26D46">
        <w:rPr>
          <w:rFonts w:ascii="微软雅黑" w:eastAsia="微软雅黑" w:hAnsi="微软雅黑" w:cs="宋体" w:hint="eastAsia"/>
          <w:color w:val="10273F"/>
          <w:kern w:val="0"/>
          <w:sz w:val="20"/>
          <w:szCs w:val="18"/>
          <w:shd w:val="clear" w:color="auto" w:fill="F5E8CB"/>
        </w:rPr>
        <w:t>了，这个时候你可以用第二种方法去补救。错误的做法是，对方54秒</w:t>
      </w:r>
      <w:proofErr w:type="gramStart"/>
      <w:r w:rsidRPr="00C26D46">
        <w:rPr>
          <w:rFonts w:ascii="微软雅黑" w:eastAsia="微软雅黑" w:hAnsi="微软雅黑" w:cs="宋体" w:hint="eastAsia"/>
          <w:color w:val="10273F"/>
          <w:kern w:val="0"/>
          <w:sz w:val="20"/>
          <w:szCs w:val="18"/>
          <w:shd w:val="clear" w:color="auto" w:fill="F5E8CB"/>
        </w:rPr>
        <w:t>拉大野往右边</w:t>
      </w:r>
      <w:proofErr w:type="gramEnd"/>
      <w:r w:rsidRPr="00C26D46">
        <w:rPr>
          <w:rFonts w:ascii="微软雅黑" w:eastAsia="微软雅黑" w:hAnsi="微软雅黑" w:cs="宋体" w:hint="eastAsia"/>
          <w:color w:val="10273F"/>
          <w:kern w:val="0"/>
          <w:sz w:val="20"/>
          <w:szCs w:val="18"/>
          <w:shd w:val="clear" w:color="auto" w:fill="F5E8CB"/>
        </w:rPr>
        <w:t>走的时候，你在野怪左边A一下，这个时候你会</w:t>
      </w:r>
      <w:proofErr w:type="gramStart"/>
      <w:r w:rsidRPr="00C26D46">
        <w:rPr>
          <w:rFonts w:ascii="微软雅黑" w:eastAsia="微软雅黑" w:hAnsi="微软雅黑" w:cs="宋体" w:hint="eastAsia"/>
          <w:color w:val="10273F"/>
          <w:kern w:val="0"/>
          <w:sz w:val="20"/>
          <w:szCs w:val="18"/>
          <w:shd w:val="clear" w:color="auto" w:fill="F5E8CB"/>
        </w:rPr>
        <w:t>吸引野怪仇恨</w:t>
      </w:r>
      <w:proofErr w:type="gramEnd"/>
      <w:r w:rsidRPr="00C26D46">
        <w:rPr>
          <w:rFonts w:ascii="微软雅黑" w:eastAsia="微软雅黑" w:hAnsi="微软雅黑" w:cs="宋体" w:hint="eastAsia"/>
          <w:color w:val="10273F"/>
          <w:kern w:val="0"/>
          <w:sz w:val="20"/>
          <w:szCs w:val="18"/>
          <w:shd w:val="clear" w:color="auto" w:fill="F5E8CB"/>
        </w:rPr>
        <w:t>，</w:t>
      </w:r>
      <w:proofErr w:type="gramStart"/>
      <w:r w:rsidRPr="00C26D46">
        <w:rPr>
          <w:rFonts w:ascii="微软雅黑" w:eastAsia="微软雅黑" w:hAnsi="微软雅黑" w:cs="宋体" w:hint="eastAsia"/>
          <w:color w:val="10273F"/>
          <w:kern w:val="0"/>
          <w:sz w:val="20"/>
          <w:szCs w:val="18"/>
          <w:shd w:val="clear" w:color="auto" w:fill="F5E8CB"/>
        </w:rPr>
        <w:t>让野怪</w:t>
      </w:r>
      <w:proofErr w:type="gramEnd"/>
      <w:r w:rsidRPr="00C26D46">
        <w:rPr>
          <w:rFonts w:ascii="微软雅黑" w:eastAsia="微软雅黑" w:hAnsi="微软雅黑" w:cs="宋体" w:hint="eastAsia"/>
          <w:color w:val="10273F"/>
          <w:kern w:val="0"/>
          <w:sz w:val="20"/>
          <w:szCs w:val="18"/>
          <w:shd w:val="clear" w:color="auto" w:fill="F5E8CB"/>
        </w:rPr>
        <w:t>掉头回来打你，这样你就成功阻止了对方的一次拉野。</w:t>
      </w:r>
      <w:r w:rsidRPr="00C26D46">
        <w:rPr>
          <w:rFonts w:ascii="微软雅黑" w:eastAsia="微软雅黑" w:hAnsi="微软雅黑" w:cs="宋体" w:hint="eastAsia"/>
          <w:color w:val="10273F"/>
          <w:kern w:val="0"/>
          <w:sz w:val="20"/>
          <w:szCs w:val="18"/>
        </w:rPr>
        <w:br/>
      </w:r>
      <w:r w:rsidRPr="00C26D46">
        <w:rPr>
          <w:rFonts w:ascii="宋体" w:eastAsia="宋体" w:hAnsi="宋体" w:cs="宋体"/>
          <w:noProof/>
          <w:kern w:val="0"/>
          <w:sz w:val="28"/>
          <w:szCs w:val="24"/>
        </w:rPr>
        <w:drawing>
          <wp:inline distT="0" distB="0" distL="0" distR="0" wp14:anchorId="6853013E" wp14:editId="536383D6">
            <wp:extent cx="18288000" cy="10287000"/>
            <wp:effectExtent l="0" t="0" r="0" b="0"/>
            <wp:docPr id="1" name="图片 1" descr="http://img.nga.cn/attachments/mon_201709/24/8xQ2h-gs7oXqZ74T3cS1hc-u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nga.cn/attachments/mon_201709/24/8xQ2h-gs7oXqZ74T3cS1hc-u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00" cy="10287000"/>
                    </a:xfrm>
                    <a:prstGeom prst="rect">
                      <a:avLst/>
                    </a:prstGeom>
                    <a:noFill/>
                    <a:ln>
                      <a:noFill/>
                    </a:ln>
                  </pic:spPr>
                </pic:pic>
              </a:graphicData>
            </a:graphic>
          </wp:inline>
        </w:drawing>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为什么这个做法是错误的，因为对方可以通过再A</w:t>
      </w:r>
      <w:proofErr w:type="gramStart"/>
      <w:r w:rsidRPr="00C26D46">
        <w:rPr>
          <w:rFonts w:ascii="微软雅黑" w:eastAsia="微软雅黑" w:hAnsi="微软雅黑" w:cs="宋体" w:hint="eastAsia"/>
          <w:color w:val="10273F"/>
          <w:kern w:val="0"/>
          <w:sz w:val="20"/>
          <w:szCs w:val="18"/>
          <w:shd w:val="clear" w:color="auto" w:fill="F5E8CB"/>
        </w:rPr>
        <w:t>一</w:t>
      </w:r>
      <w:proofErr w:type="gramEnd"/>
      <w:r w:rsidRPr="00C26D46">
        <w:rPr>
          <w:rFonts w:ascii="微软雅黑" w:eastAsia="微软雅黑" w:hAnsi="微软雅黑" w:cs="宋体" w:hint="eastAsia"/>
          <w:color w:val="10273F"/>
          <w:kern w:val="0"/>
          <w:sz w:val="20"/>
          <w:szCs w:val="18"/>
          <w:shd w:val="clear" w:color="auto" w:fill="F5E8CB"/>
        </w:rPr>
        <w:t>下野怪的方法把仇恨拉回去，当然你也可以再A一下。但是有的时候你们这样“拔河”的结果会是2个野</w:t>
      </w:r>
      <w:proofErr w:type="gramStart"/>
      <w:r w:rsidRPr="00C26D46">
        <w:rPr>
          <w:rFonts w:ascii="微软雅黑" w:eastAsia="微软雅黑" w:hAnsi="微软雅黑" w:cs="宋体" w:hint="eastAsia"/>
          <w:color w:val="10273F"/>
          <w:kern w:val="0"/>
          <w:sz w:val="20"/>
          <w:szCs w:val="18"/>
          <w:shd w:val="clear" w:color="auto" w:fill="F5E8CB"/>
        </w:rPr>
        <w:t>怪</w:t>
      </w:r>
      <w:proofErr w:type="gramEnd"/>
      <w:r w:rsidRPr="00C26D46">
        <w:rPr>
          <w:rFonts w:ascii="微软雅黑" w:eastAsia="微软雅黑" w:hAnsi="微软雅黑" w:cs="宋体" w:hint="eastAsia"/>
          <w:color w:val="10273F"/>
          <w:kern w:val="0"/>
          <w:sz w:val="20"/>
          <w:szCs w:val="18"/>
          <w:shd w:val="clear" w:color="auto" w:fill="F5E8CB"/>
        </w:rPr>
        <w:t>和你跑了，一个野</w:t>
      </w:r>
      <w:proofErr w:type="gramStart"/>
      <w:r w:rsidRPr="00C26D46">
        <w:rPr>
          <w:rFonts w:ascii="微软雅黑" w:eastAsia="微软雅黑" w:hAnsi="微软雅黑" w:cs="宋体" w:hint="eastAsia"/>
          <w:color w:val="10273F"/>
          <w:kern w:val="0"/>
          <w:sz w:val="20"/>
          <w:szCs w:val="18"/>
          <w:shd w:val="clear" w:color="auto" w:fill="F5E8CB"/>
        </w:rPr>
        <w:t>怪</w:t>
      </w:r>
      <w:proofErr w:type="gramEnd"/>
      <w:r w:rsidRPr="00C26D46">
        <w:rPr>
          <w:rFonts w:ascii="微软雅黑" w:eastAsia="微软雅黑" w:hAnsi="微软雅黑" w:cs="宋体" w:hint="eastAsia"/>
          <w:color w:val="10273F"/>
          <w:kern w:val="0"/>
          <w:sz w:val="20"/>
          <w:szCs w:val="18"/>
          <w:shd w:val="clear" w:color="auto" w:fill="F5E8CB"/>
        </w:rPr>
        <w:t>和对面跑了。对面并不需要拉走全部野怪，只要一个和他跑了，</w:t>
      </w:r>
      <w:proofErr w:type="gramStart"/>
      <w:r w:rsidRPr="00C26D46">
        <w:rPr>
          <w:rFonts w:ascii="微软雅黑" w:eastAsia="微软雅黑" w:hAnsi="微软雅黑" w:cs="宋体" w:hint="eastAsia"/>
          <w:color w:val="10273F"/>
          <w:kern w:val="0"/>
          <w:sz w:val="20"/>
          <w:szCs w:val="18"/>
          <w:shd w:val="clear" w:color="auto" w:fill="F5E8CB"/>
        </w:rPr>
        <w:t>拉野就</w:t>
      </w:r>
      <w:proofErr w:type="gramEnd"/>
      <w:r w:rsidRPr="00C26D46">
        <w:rPr>
          <w:rFonts w:ascii="微软雅黑" w:eastAsia="微软雅黑" w:hAnsi="微软雅黑" w:cs="宋体" w:hint="eastAsia"/>
          <w:color w:val="10273F"/>
          <w:kern w:val="0"/>
          <w:sz w:val="20"/>
          <w:szCs w:val="18"/>
          <w:shd w:val="clear" w:color="auto" w:fill="F5E8CB"/>
        </w:rPr>
        <w:t>成功了。为了防止再度下限，你可以站在黄框里面，强行阻止下</w:t>
      </w:r>
      <w:proofErr w:type="gramStart"/>
      <w:r w:rsidRPr="00C26D46">
        <w:rPr>
          <w:rFonts w:ascii="微软雅黑" w:eastAsia="微软雅黑" w:hAnsi="微软雅黑" w:cs="宋体" w:hint="eastAsia"/>
          <w:color w:val="10273F"/>
          <w:kern w:val="0"/>
          <w:sz w:val="20"/>
          <w:szCs w:val="18"/>
          <w:shd w:val="clear" w:color="auto" w:fill="F5E8CB"/>
        </w:rPr>
        <w:t>一波野怪刷新</w:t>
      </w:r>
      <w:proofErr w:type="gramEnd"/>
      <w:r w:rsidRPr="00C26D46">
        <w:rPr>
          <w:rFonts w:ascii="微软雅黑" w:eastAsia="微软雅黑" w:hAnsi="微软雅黑" w:cs="宋体" w:hint="eastAsia"/>
          <w:color w:val="10273F"/>
          <w:kern w:val="0"/>
          <w:sz w:val="20"/>
          <w:szCs w:val="18"/>
          <w:shd w:val="clear" w:color="auto" w:fill="F5E8CB"/>
        </w:rPr>
        <w:t>，但是你看到上面这个图里的情况了吗？已经有2</w:t>
      </w:r>
      <w:proofErr w:type="gramStart"/>
      <w:r w:rsidRPr="00C26D46">
        <w:rPr>
          <w:rFonts w:ascii="微软雅黑" w:eastAsia="微软雅黑" w:hAnsi="微软雅黑" w:cs="宋体" w:hint="eastAsia"/>
          <w:color w:val="10273F"/>
          <w:kern w:val="0"/>
          <w:sz w:val="20"/>
          <w:szCs w:val="18"/>
          <w:shd w:val="clear" w:color="auto" w:fill="F5E8CB"/>
        </w:rPr>
        <w:t>波野了</w:t>
      </w:r>
      <w:proofErr w:type="gramEnd"/>
      <w:r w:rsidRPr="00C26D46">
        <w:rPr>
          <w:rFonts w:ascii="微软雅黑" w:eastAsia="微软雅黑" w:hAnsi="微软雅黑" w:cs="宋体" w:hint="eastAsia"/>
          <w:color w:val="10273F"/>
          <w:kern w:val="0"/>
          <w:sz w:val="20"/>
          <w:szCs w:val="18"/>
          <w:shd w:val="clear" w:color="auto" w:fill="F5E8CB"/>
        </w:rPr>
        <w:t>，这个时候人肉封野就不能阻止</w:t>
      </w:r>
      <w:proofErr w:type="gramStart"/>
      <w:r w:rsidRPr="00C26D46">
        <w:rPr>
          <w:rFonts w:ascii="微软雅黑" w:eastAsia="微软雅黑" w:hAnsi="微软雅黑" w:cs="宋体" w:hint="eastAsia"/>
          <w:color w:val="10273F"/>
          <w:kern w:val="0"/>
          <w:sz w:val="20"/>
          <w:szCs w:val="18"/>
          <w:shd w:val="clear" w:color="auto" w:fill="F5E8CB"/>
        </w:rPr>
        <w:t>一整波兵被</w:t>
      </w:r>
      <w:proofErr w:type="gramEnd"/>
      <w:r w:rsidRPr="00C26D46">
        <w:rPr>
          <w:rFonts w:ascii="微软雅黑" w:eastAsia="微软雅黑" w:hAnsi="微软雅黑" w:cs="宋体" w:hint="eastAsia"/>
          <w:color w:val="10273F"/>
          <w:kern w:val="0"/>
          <w:sz w:val="20"/>
          <w:szCs w:val="18"/>
          <w:shd w:val="clear" w:color="auto" w:fill="F5E8CB"/>
        </w:rPr>
        <w:t>反补了。</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那么正确的做法是什么呢？</w:t>
      </w:r>
      <w:r w:rsidRPr="00C26D46">
        <w:rPr>
          <w:rFonts w:ascii="微软雅黑" w:eastAsia="微软雅黑" w:hAnsi="微软雅黑" w:cs="宋体" w:hint="eastAsia"/>
          <w:color w:val="10273F"/>
          <w:kern w:val="0"/>
          <w:sz w:val="20"/>
          <w:szCs w:val="18"/>
        </w:rPr>
        <w:br/>
      </w:r>
      <w:proofErr w:type="gramStart"/>
      <w:r w:rsidRPr="00C26D46">
        <w:rPr>
          <w:rFonts w:ascii="微软雅黑" w:eastAsia="微软雅黑" w:hAnsi="微软雅黑" w:cs="宋体" w:hint="eastAsia"/>
          <w:color w:val="10273F"/>
          <w:kern w:val="0"/>
          <w:sz w:val="20"/>
          <w:szCs w:val="18"/>
          <w:shd w:val="clear" w:color="auto" w:fill="F5E8CB"/>
        </w:rPr>
        <w:t>对方拉野的</w:t>
      </w:r>
      <w:proofErr w:type="gramEnd"/>
      <w:r w:rsidRPr="00C26D46">
        <w:rPr>
          <w:rFonts w:ascii="微软雅黑" w:eastAsia="微软雅黑" w:hAnsi="微软雅黑" w:cs="宋体" w:hint="eastAsia"/>
          <w:color w:val="10273F"/>
          <w:kern w:val="0"/>
          <w:sz w:val="20"/>
          <w:szCs w:val="18"/>
          <w:shd w:val="clear" w:color="auto" w:fill="F5E8CB"/>
        </w:rPr>
        <w:t>时间是54秒，你在50秒的时候去A野怪，这时如果你站在</w:t>
      </w:r>
      <w:proofErr w:type="gramStart"/>
      <w:r w:rsidRPr="00C26D46">
        <w:rPr>
          <w:rFonts w:ascii="微软雅黑" w:eastAsia="微软雅黑" w:hAnsi="微软雅黑" w:cs="宋体" w:hint="eastAsia"/>
          <w:color w:val="10273F"/>
          <w:kern w:val="0"/>
          <w:sz w:val="20"/>
          <w:szCs w:val="18"/>
          <w:shd w:val="clear" w:color="auto" w:fill="F5E8CB"/>
        </w:rPr>
        <w:t>拉野一方</w:t>
      </w:r>
      <w:proofErr w:type="gramEnd"/>
      <w:r w:rsidRPr="00C26D46">
        <w:rPr>
          <w:rFonts w:ascii="微软雅黑" w:eastAsia="微软雅黑" w:hAnsi="微软雅黑" w:cs="宋体" w:hint="eastAsia"/>
          <w:color w:val="10273F"/>
          <w:kern w:val="0"/>
          <w:sz w:val="20"/>
          <w:szCs w:val="18"/>
          <w:shd w:val="clear" w:color="auto" w:fill="F5E8CB"/>
        </w:rPr>
        <w:t>的角度思考一下，你会发现</w:t>
      </w:r>
      <w:proofErr w:type="gramStart"/>
      <w:r w:rsidRPr="00C26D46">
        <w:rPr>
          <w:rFonts w:ascii="微软雅黑" w:eastAsia="微软雅黑" w:hAnsi="微软雅黑" w:cs="宋体" w:hint="eastAsia"/>
          <w:color w:val="10273F"/>
          <w:kern w:val="0"/>
          <w:sz w:val="20"/>
          <w:szCs w:val="18"/>
          <w:shd w:val="clear" w:color="auto" w:fill="F5E8CB"/>
        </w:rPr>
        <w:t>你既拉不</w:t>
      </w:r>
      <w:proofErr w:type="gramEnd"/>
      <w:r w:rsidRPr="00C26D46">
        <w:rPr>
          <w:rFonts w:ascii="微软雅黑" w:eastAsia="微软雅黑" w:hAnsi="微软雅黑" w:cs="宋体" w:hint="eastAsia"/>
          <w:color w:val="10273F"/>
          <w:kern w:val="0"/>
          <w:sz w:val="20"/>
          <w:szCs w:val="18"/>
          <w:shd w:val="clear" w:color="auto" w:fill="F5E8CB"/>
        </w:rPr>
        <w:t>到野，你</w:t>
      </w:r>
      <w:proofErr w:type="gramStart"/>
      <w:r w:rsidRPr="00C26D46">
        <w:rPr>
          <w:rFonts w:ascii="微软雅黑" w:eastAsia="微软雅黑" w:hAnsi="微软雅黑" w:cs="宋体" w:hint="eastAsia"/>
          <w:color w:val="10273F"/>
          <w:kern w:val="0"/>
          <w:sz w:val="20"/>
          <w:szCs w:val="18"/>
          <w:shd w:val="clear" w:color="auto" w:fill="F5E8CB"/>
        </w:rPr>
        <w:t>囤不了野</w:t>
      </w:r>
      <w:proofErr w:type="gramEnd"/>
      <w:r w:rsidRPr="00C26D46">
        <w:rPr>
          <w:rFonts w:ascii="微软雅黑" w:eastAsia="微软雅黑" w:hAnsi="微软雅黑" w:cs="宋体" w:hint="eastAsia"/>
          <w:color w:val="10273F"/>
          <w:kern w:val="0"/>
          <w:sz w:val="20"/>
          <w:szCs w:val="18"/>
          <w:shd w:val="clear" w:color="auto" w:fill="F5E8CB"/>
        </w:rPr>
        <w:t>，</w:t>
      </w:r>
      <w:proofErr w:type="gramStart"/>
      <w:r w:rsidRPr="00C26D46">
        <w:rPr>
          <w:rFonts w:ascii="微软雅黑" w:eastAsia="微软雅黑" w:hAnsi="微软雅黑" w:cs="宋体" w:hint="eastAsia"/>
          <w:color w:val="10273F"/>
          <w:kern w:val="0"/>
          <w:sz w:val="20"/>
          <w:szCs w:val="18"/>
          <w:shd w:val="clear" w:color="auto" w:fill="F5E8CB"/>
        </w:rPr>
        <w:t>因为拉野必须</w:t>
      </w:r>
      <w:proofErr w:type="gramEnd"/>
      <w:r w:rsidRPr="00C26D46">
        <w:rPr>
          <w:rFonts w:ascii="微软雅黑" w:eastAsia="微软雅黑" w:hAnsi="微软雅黑" w:cs="宋体" w:hint="eastAsia"/>
          <w:color w:val="10273F"/>
          <w:kern w:val="0"/>
          <w:sz w:val="20"/>
          <w:szCs w:val="18"/>
          <w:shd w:val="clear" w:color="auto" w:fill="F5E8CB"/>
        </w:rPr>
        <w:t>是53/54秒，早了晚了都不行，提前和“拔河”没有任何意义。</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为什么我不推荐第二种方法呢？</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其实之前提过了，你们大哥在塔下补刀，你做这种事必然是孤军深入，对面2个人，甚至3个人直接能干死你。然而即使你死了，你依然比那些下限</w:t>
      </w:r>
      <w:proofErr w:type="gramStart"/>
      <w:r w:rsidRPr="00C26D46">
        <w:rPr>
          <w:rFonts w:ascii="微软雅黑" w:eastAsia="微软雅黑" w:hAnsi="微软雅黑" w:cs="宋体" w:hint="eastAsia"/>
          <w:color w:val="10273F"/>
          <w:kern w:val="0"/>
          <w:sz w:val="20"/>
          <w:szCs w:val="18"/>
          <w:shd w:val="clear" w:color="auto" w:fill="F5E8CB"/>
        </w:rPr>
        <w:t>巫妖要</w:t>
      </w:r>
      <w:proofErr w:type="gramEnd"/>
      <w:r w:rsidRPr="00C26D46">
        <w:rPr>
          <w:rFonts w:ascii="微软雅黑" w:eastAsia="微软雅黑" w:hAnsi="微软雅黑" w:cs="宋体" w:hint="eastAsia"/>
          <w:color w:val="10273F"/>
          <w:kern w:val="0"/>
          <w:sz w:val="20"/>
          <w:szCs w:val="18"/>
          <w:shd w:val="clear" w:color="auto" w:fill="F5E8CB"/>
        </w:rPr>
        <w:t>打的好，为什么呢？因为英雄1/2/3</w:t>
      </w:r>
      <w:proofErr w:type="gramStart"/>
      <w:r w:rsidRPr="00C26D46">
        <w:rPr>
          <w:rFonts w:ascii="微软雅黑" w:eastAsia="微软雅黑" w:hAnsi="微软雅黑" w:cs="宋体" w:hint="eastAsia"/>
          <w:color w:val="10273F"/>
          <w:kern w:val="0"/>
          <w:sz w:val="20"/>
          <w:szCs w:val="18"/>
          <w:shd w:val="clear" w:color="auto" w:fill="F5E8CB"/>
        </w:rPr>
        <w:t>级死亡</w:t>
      </w:r>
      <w:proofErr w:type="gramEnd"/>
      <w:r w:rsidRPr="00C26D46">
        <w:rPr>
          <w:rFonts w:ascii="微软雅黑" w:eastAsia="微软雅黑" w:hAnsi="微软雅黑" w:cs="宋体" w:hint="eastAsia"/>
          <w:color w:val="10273F"/>
          <w:kern w:val="0"/>
          <w:sz w:val="20"/>
          <w:szCs w:val="18"/>
          <w:shd w:val="clear" w:color="auto" w:fill="F5E8CB"/>
        </w:rPr>
        <w:t>给出的经验是100/120/140，对，你不如</w:t>
      </w:r>
      <w:proofErr w:type="gramStart"/>
      <w:r w:rsidRPr="00C26D46">
        <w:rPr>
          <w:rFonts w:ascii="微软雅黑" w:eastAsia="微软雅黑" w:hAnsi="微软雅黑" w:cs="宋体" w:hint="eastAsia"/>
          <w:color w:val="10273F"/>
          <w:kern w:val="0"/>
          <w:sz w:val="20"/>
          <w:szCs w:val="18"/>
          <w:shd w:val="clear" w:color="auto" w:fill="F5E8CB"/>
        </w:rPr>
        <w:t>那波兵</w:t>
      </w:r>
      <w:proofErr w:type="gramEnd"/>
      <w:r w:rsidRPr="00C26D46">
        <w:rPr>
          <w:rFonts w:ascii="微软雅黑" w:eastAsia="微软雅黑" w:hAnsi="微软雅黑" w:cs="宋体" w:hint="eastAsia"/>
          <w:color w:val="10273F"/>
          <w:kern w:val="0"/>
          <w:sz w:val="20"/>
          <w:szCs w:val="18"/>
          <w:shd w:val="clear" w:color="auto" w:fill="F5E8CB"/>
        </w:rPr>
        <w:t>(210点经验)重要(</w:t>
      </w:r>
      <w:proofErr w:type="gramStart"/>
      <w:r w:rsidRPr="00C26D46">
        <w:rPr>
          <w:rFonts w:ascii="微软雅黑" w:eastAsia="微软雅黑" w:hAnsi="微软雅黑" w:cs="宋体" w:hint="eastAsia"/>
          <w:color w:val="10273F"/>
          <w:kern w:val="0"/>
          <w:sz w:val="20"/>
          <w:szCs w:val="18"/>
          <w:shd w:val="clear" w:color="auto" w:fill="F5E8CB"/>
        </w:rPr>
        <w:t>一血可能</w:t>
      </w:r>
      <w:proofErr w:type="gramEnd"/>
      <w:r w:rsidRPr="00C26D46">
        <w:rPr>
          <w:rFonts w:ascii="微软雅黑" w:eastAsia="微软雅黑" w:hAnsi="微软雅黑" w:cs="宋体" w:hint="eastAsia"/>
          <w:color w:val="10273F"/>
          <w:kern w:val="0"/>
          <w:sz w:val="20"/>
          <w:szCs w:val="18"/>
          <w:shd w:val="clear" w:color="auto" w:fill="F5E8CB"/>
        </w:rPr>
        <w:t>会稍微亏一点)，而且对面杀你要花费魔法值，白牛一级只有2个冲的魔，</w:t>
      </w:r>
      <w:proofErr w:type="gramStart"/>
      <w:r w:rsidRPr="00C26D46">
        <w:rPr>
          <w:rFonts w:ascii="微软雅黑" w:eastAsia="微软雅黑" w:hAnsi="微软雅黑" w:cs="宋体" w:hint="eastAsia"/>
          <w:color w:val="10273F"/>
          <w:kern w:val="0"/>
          <w:sz w:val="20"/>
          <w:szCs w:val="18"/>
          <w:shd w:val="clear" w:color="auto" w:fill="F5E8CB"/>
        </w:rPr>
        <w:t>冰女一级</w:t>
      </w:r>
      <w:proofErr w:type="gramEnd"/>
      <w:r w:rsidRPr="00C26D46">
        <w:rPr>
          <w:rFonts w:ascii="微软雅黑" w:eastAsia="微软雅黑" w:hAnsi="微软雅黑" w:cs="宋体" w:hint="eastAsia"/>
          <w:color w:val="10273F"/>
          <w:kern w:val="0"/>
          <w:sz w:val="20"/>
          <w:szCs w:val="18"/>
          <w:shd w:val="clear" w:color="auto" w:fill="F5E8CB"/>
        </w:rPr>
        <w:t>只有一个冰箱的魔，这就是为什么很多劣势</w:t>
      </w:r>
      <w:proofErr w:type="gramStart"/>
      <w:r w:rsidRPr="00C26D46">
        <w:rPr>
          <w:rFonts w:ascii="微软雅黑" w:eastAsia="微软雅黑" w:hAnsi="微软雅黑" w:cs="宋体" w:hint="eastAsia"/>
          <w:color w:val="10273F"/>
          <w:kern w:val="0"/>
          <w:sz w:val="20"/>
          <w:szCs w:val="18"/>
          <w:shd w:val="clear" w:color="auto" w:fill="F5E8CB"/>
        </w:rPr>
        <w:t>路选手</w:t>
      </w:r>
      <w:proofErr w:type="gramEnd"/>
      <w:r w:rsidRPr="00C26D46">
        <w:rPr>
          <w:rFonts w:ascii="微软雅黑" w:eastAsia="微软雅黑" w:hAnsi="微软雅黑" w:cs="宋体" w:hint="eastAsia"/>
          <w:color w:val="10273F"/>
          <w:kern w:val="0"/>
          <w:sz w:val="20"/>
          <w:szCs w:val="18"/>
          <w:shd w:val="clear" w:color="auto" w:fill="F5E8CB"/>
        </w:rPr>
        <w:t>会告诉你，死一次就能混了，对面杀你不是白杀，他们是要付出魔法值作为代价的，对面大哥可能还会为此放弃线上的1到2个刀，你</w:t>
      </w:r>
      <w:proofErr w:type="gramStart"/>
      <w:r w:rsidRPr="00C26D46">
        <w:rPr>
          <w:rFonts w:ascii="微软雅黑" w:eastAsia="微软雅黑" w:hAnsi="微软雅黑" w:cs="宋体" w:hint="eastAsia"/>
          <w:color w:val="10273F"/>
          <w:kern w:val="0"/>
          <w:sz w:val="20"/>
          <w:szCs w:val="18"/>
          <w:shd w:val="clear" w:color="auto" w:fill="F5E8CB"/>
        </w:rPr>
        <w:t>这次死血</w:t>
      </w:r>
      <w:proofErr w:type="gramEnd"/>
      <w:r w:rsidRPr="00C26D46">
        <w:rPr>
          <w:rFonts w:ascii="微软雅黑" w:eastAsia="微软雅黑" w:hAnsi="微软雅黑" w:cs="宋体" w:hint="eastAsia"/>
          <w:color w:val="10273F"/>
          <w:kern w:val="0"/>
          <w:sz w:val="20"/>
          <w:szCs w:val="18"/>
          <w:shd w:val="clear" w:color="auto" w:fill="F5E8CB"/>
        </w:rPr>
        <w:t>赚。场面上看是</w:t>
      </w:r>
      <w:proofErr w:type="gramStart"/>
      <w:r w:rsidRPr="00C26D46">
        <w:rPr>
          <w:rFonts w:ascii="微软雅黑" w:eastAsia="微软雅黑" w:hAnsi="微软雅黑" w:cs="宋体" w:hint="eastAsia"/>
          <w:color w:val="10273F"/>
          <w:kern w:val="0"/>
          <w:sz w:val="20"/>
          <w:szCs w:val="18"/>
          <w:shd w:val="clear" w:color="auto" w:fill="F5E8CB"/>
        </w:rPr>
        <w:t>你支付</w:t>
      </w:r>
      <w:proofErr w:type="gramEnd"/>
      <w:r w:rsidRPr="00C26D46">
        <w:rPr>
          <w:rFonts w:ascii="微软雅黑" w:eastAsia="微软雅黑" w:hAnsi="微软雅黑" w:cs="宋体" w:hint="eastAsia"/>
          <w:color w:val="10273F"/>
          <w:kern w:val="0"/>
          <w:sz w:val="20"/>
          <w:szCs w:val="18"/>
          <w:shd w:val="clear" w:color="auto" w:fill="F5E8CB"/>
        </w:rPr>
        <w:t>了，你们大哥甚至还</w:t>
      </w:r>
      <w:proofErr w:type="gramStart"/>
      <w:r w:rsidRPr="00C26D46">
        <w:rPr>
          <w:rFonts w:ascii="微软雅黑" w:eastAsia="微软雅黑" w:hAnsi="微软雅黑" w:cs="宋体" w:hint="eastAsia"/>
          <w:color w:val="10273F"/>
          <w:kern w:val="0"/>
          <w:sz w:val="20"/>
          <w:szCs w:val="18"/>
          <w:shd w:val="clear" w:color="auto" w:fill="F5E8CB"/>
        </w:rPr>
        <w:t>会喷你</w:t>
      </w:r>
      <w:proofErr w:type="gramEnd"/>
      <w:r w:rsidRPr="00C26D46">
        <w:rPr>
          <w:rFonts w:ascii="微软雅黑" w:eastAsia="微软雅黑" w:hAnsi="微软雅黑" w:cs="宋体" w:hint="eastAsia"/>
          <w:color w:val="10273F"/>
          <w:kern w:val="0"/>
          <w:sz w:val="20"/>
          <w:szCs w:val="18"/>
          <w:shd w:val="clear" w:color="auto" w:fill="F5E8CB"/>
        </w:rPr>
        <w:t>，但是你看一下你死和不死造成的不同结果，死了的情况</w:t>
      </w:r>
      <w:proofErr w:type="gramStart"/>
      <w:r w:rsidRPr="00C26D46">
        <w:rPr>
          <w:rFonts w:ascii="微软雅黑" w:eastAsia="微软雅黑" w:hAnsi="微软雅黑" w:cs="宋体" w:hint="eastAsia"/>
          <w:color w:val="10273F"/>
          <w:kern w:val="0"/>
          <w:sz w:val="20"/>
          <w:szCs w:val="18"/>
          <w:shd w:val="clear" w:color="auto" w:fill="F5E8CB"/>
        </w:rPr>
        <w:t>你支付</w:t>
      </w:r>
      <w:proofErr w:type="gramEnd"/>
      <w:r w:rsidRPr="00C26D46">
        <w:rPr>
          <w:rFonts w:ascii="微软雅黑" w:eastAsia="微软雅黑" w:hAnsi="微软雅黑" w:cs="宋体" w:hint="eastAsia"/>
          <w:color w:val="10273F"/>
          <w:kern w:val="0"/>
          <w:sz w:val="20"/>
          <w:szCs w:val="18"/>
          <w:shd w:val="clear" w:color="auto" w:fill="F5E8CB"/>
        </w:rPr>
        <w:t>的经验(差)更少，还耗费了对方更多的魔法，让对方大哥少补了1到2个刀。(支付，真的是一门学问。)</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(插播一句：正如上面所说杀人是有代价的，作为白牛，冰女，这种英雄，出门带净化药水，可以保证你对对方的持续压制，你会发现我上面给的</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妖出门装截图里，最后的50块我带了净化药水而不是树枝，</w:t>
      </w:r>
      <w:proofErr w:type="gramStart"/>
      <w:r w:rsidRPr="00C26D46">
        <w:rPr>
          <w:rFonts w:ascii="微软雅黑" w:eastAsia="微软雅黑" w:hAnsi="微软雅黑" w:cs="宋体" w:hint="eastAsia"/>
          <w:color w:val="10273F"/>
          <w:kern w:val="0"/>
          <w:sz w:val="20"/>
          <w:szCs w:val="18"/>
          <w:shd w:val="clear" w:color="auto" w:fill="F5E8CB"/>
        </w:rPr>
        <w:t>巫妖在</w:t>
      </w:r>
      <w:proofErr w:type="gramEnd"/>
      <w:r w:rsidRPr="00C26D46">
        <w:rPr>
          <w:rFonts w:ascii="微软雅黑" w:eastAsia="微软雅黑" w:hAnsi="微软雅黑" w:cs="宋体" w:hint="eastAsia"/>
          <w:color w:val="10273F"/>
          <w:kern w:val="0"/>
          <w:sz w:val="20"/>
          <w:szCs w:val="18"/>
          <w:shd w:val="clear" w:color="auto" w:fill="F5E8CB"/>
        </w:rPr>
        <w:t>三级吃</w:t>
      </w:r>
      <w:proofErr w:type="gramStart"/>
      <w:r w:rsidRPr="00C26D46">
        <w:rPr>
          <w:rFonts w:ascii="微软雅黑" w:eastAsia="微软雅黑" w:hAnsi="微软雅黑" w:cs="宋体" w:hint="eastAsia"/>
          <w:color w:val="10273F"/>
          <w:kern w:val="0"/>
          <w:sz w:val="20"/>
          <w:szCs w:val="18"/>
          <w:shd w:val="clear" w:color="auto" w:fill="F5E8CB"/>
        </w:rPr>
        <w:t>兵之前</w:t>
      </w:r>
      <w:proofErr w:type="gramEnd"/>
      <w:r w:rsidRPr="00C26D46">
        <w:rPr>
          <w:rFonts w:ascii="微软雅黑" w:eastAsia="微软雅黑" w:hAnsi="微软雅黑" w:cs="宋体" w:hint="eastAsia"/>
          <w:color w:val="10273F"/>
          <w:kern w:val="0"/>
          <w:sz w:val="20"/>
          <w:szCs w:val="18"/>
          <w:shd w:val="clear" w:color="auto" w:fill="F5E8CB"/>
        </w:rPr>
        <w:t>很缺蓝。)</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这时反观上面</w:t>
      </w:r>
      <w:proofErr w:type="gramStart"/>
      <w:r w:rsidRPr="00C26D46">
        <w:rPr>
          <w:rFonts w:ascii="微软雅黑" w:eastAsia="微软雅黑" w:hAnsi="微软雅黑" w:cs="宋体" w:hint="eastAsia"/>
          <w:color w:val="10273F"/>
          <w:kern w:val="0"/>
          <w:sz w:val="20"/>
          <w:szCs w:val="18"/>
          <w:shd w:val="clear" w:color="auto" w:fill="F5E8CB"/>
        </w:rPr>
        <w:t>阻止拉野的</w:t>
      </w:r>
      <w:proofErr w:type="gramEnd"/>
      <w:r w:rsidRPr="00C26D46">
        <w:rPr>
          <w:rFonts w:ascii="微软雅黑" w:eastAsia="微软雅黑" w:hAnsi="微软雅黑" w:cs="宋体" w:hint="eastAsia"/>
          <w:color w:val="10273F"/>
          <w:kern w:val="0"/>
          <w:sz w:val="20"/>
          <w:szCs w:val="18"/>
          <w:shd w:val="clear" w:color="auto" w:fill="F5E8CB"/>
        </w:rPr>
        <w:t>第一种方法，第一种方法你甚至不用去支付！活着不好吗？所以请选用封野的方法。</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如果你理解了我上面说的，并且也决定不去贪一波雾和TP的钱，那么我还有最后一点要教你，之后你基本上可以去6500+的局打五号位</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妖的前五分钟了。</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这就是</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我，</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妖，去哪一路？</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Dota2的常规分路从上古时代的212分路，到后来的311分路，现在已经演变成了211+一个自由人四号位的分路。这个</w:t>
      </w:r>
      <w:proofErr w:type="gramStart"/>
      <w:r w:rsidRPr="00C26D46">
        <w:rPr>
          <w:rFonts w:ascii="微软雅黑" w:eastAsia="微软雅黑" w:hAnsi="微软雅黑" w:cs="宋体" w:hint="eastAsia"/>
          <w:color w:val="10273F"/>
          <w:kern w:val="0"/>
          <w:sz w:val="20"/>
          <w:szCs w:val="18"/>
          <w:shd w:val="clear" w:color="auto" w:fill="F5E8CB"/>
        </w:rPr>
        <w:t>双人路指的</w:t>
      </w:r>
      <w:proofErr w:type="gramEnd"/>
      <w:r w:rsidRPr="00C26D46">
        <w:rPr>
          <w:rFonts w:ascii="微软雅黑" w:eastAsia="微软雅黑" w:hAnsi="微软雅黑" w:cs="宋体" w:hint="eastAsia"/>
          <w:color w:val="10273F"/>
          <w:kern w:val="0"/>
          <w:sz w:val="20"/>
          <w:szCs w:val="18"/>
          <w:shd w:val="clear" w:color="auto" w:fill="F5E8CB"/>
        </w:rPr>
        <w:t>就是优势路的一号位大哥和五号位辅助。但是，</w:t>
      </w:r>
      <w:proofErr w:type="gramStart"/>
      <w:r w:rsidRPr="00C26D46">
        <w:rPr>
          <w:rFonts w:ascii="微软雅黑" w:eastAsia="微软雅黑" w:hAnsi="微软雅黑" w:cs="宋体" w:hint="eastAsia"/>
          <w:color w:val="10273F"/>
          <w:kern w:val="0"/>
          <w:sz w:val="20"/>
          <w:szCs w:val="18"/>
          <w:shd w:val="clear" w:color="auto" w:fill="F5E8CB"/>
        </w:rPr>
        <w:t>巫妖这个</w:t>
      </w:r>
      <w:proofErr w:type="gramEnd"/>
      <w:r w:rsidRPr="00C26D46">
        <w:rPr>
          <w:rFonts w:ascii="微软雅黑" w:eastAsia="微软雅黑" w:hAnsi="微软雅黑" w:cs="宋体" w:hint="eastAsia"/>
          <w:color w:val="10273F"/>
          <w:kern w:val="0"/>
          <w:sz w:val="20"/>
          <w:szCs w:val="18"/>
          <w:shd w:val="clear" w:color="auto" w:fill="F5E8CB"/>
        </w:rPr>
        <w:t>英雄不一样，如果你看了今年的TI，你会发现</w:t>
      </w:r>
      <w:proofErr w:type="gramStart"/>
      <w:r w:rsidRPr="00C26D46">
        <w:rPr>
          <w:rFonts w:ascii="微软雅黑" w:eastAsia="微软雅黑" w:hAnsi="微软雅黑" w:cs="宋体" w:hint="eastAsia"/>
          <w:color w:val="10273F"/>
          <w:kern w:val="0"/>
          <w:sz w:val="20"/>
          <w:szCs w:val="18"/>
          <w:shd w:val="clear" w:color="auto" w:fill="F5E8CB"/>
        </w:rPr>
        <w:t>巫妖作为</w:t>
      </w:r>
      <w:proofErr w:type="gramEnd"/>
      <w:r w:rsidRPr="00C26D46">
        <w:rPr>
          <w:rFonts w:ascii="微软雅黑" w:eastAsia="微软雅黑" w:hAnsi="微软雅黑" w:cs="宋体" w:hint="eastAsia"/>
          <w:color w:val="10273F"/>
          <w:kern w:val="0"/>
          <w:sz w:val="20"/>
          <w:szCs w:val="18"/>
          <w:shd w:val="clear" w:color="auto" w:fill="F5E8CB"/>
        </w:rPr>
        <w:t>一个大热五号位，走中路，优势路或是劣势路的情况都有。所以你一定想问，我，</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妖，去哪一路？回答这个问题，首先你要看双方阵容，读对面的分路，大多数的局对面的分路是可以读出来的，但是我要承认，还有</w:t>
      </w:r>
      <w:proofErr w:type="gramStart"/>
      <w:r w:rsidRPr="00C26D46">
        <w:rPr>
          <w:rFonts w:ascii="微软雅黑" w:eastAsia="微软雅黑" w:hAnsi="微软雅黑" w:cs="宋体" w:hint="eastAsia"/>
          <w:color w:val="10273F"/>
          <w:kern w:val="0"/>
          <w:sz w:val="20"/>
          <w:szCs w:val="18"/>
          <w:shd w:val="clear" w:color="auto" w:fill="F5E8CB"/>
        </w:rPr>
        <w:t>很多局我</w:t>
      </w:r>
      <w:proofErr w:type="gramEnd"/>
      <w:r w:rsidRPr="00C26D46">
        <w:rPr>
          <w:rFonts w:ascii="微软雅黑" w:eastAsia="微软雅黑" w:hAnsi="微软雅黑" w:cs="宋体" w:hint="eastAsia"/>
          <w:color w:val="10273F"/>
          <w:kern w:val="0"/>
          <w:sz w:val="20"/>
          <w:szCs w:val="18"/>
          <w:shd w:val="clear" w:color="auto" w:fill="F5E8CB"/>
        </w:rPr>
        <w:t>依然读不出对面的分路。这个时候就体现了开</w:t>
      </w:r>
      <w:proofErr w:type="gramStart"/>
      <w:r w:rsidRPr="00C26D46">
        <w:rPr>
          <w:rFonts w:ascii="微软雅黑" w:eastAsia="微软雅黑" w:hAnsi="微软雅黑" w:cs="宋体" w:hint="eastAsia"/>
          <w:color w:val="10273F"/>
          <w:kern w:val="0"/>
          <w:sz w:val="20"/>
          <w:szCs w:val="18"/>
          <w:shd w:val="clear" w:color="auto" w:fill="F5E8CB"/>
        </w:rPr>
        <w:t>雾插眼</w:t>
      </w:r>
      <w:proofErr w:type="gramEnd"/>
      <w:r w:rsidRPr="00C26D46">
        <w:rPr>
          <w:rFonts w:ascii="微软雅黑" w:eastAsia="微软雅黑" w:hAnsi="微软雅黑" w:cs="宋体" w:hint="eastAsia"/>
          <w:color w:val="10273F"/>
          <w:kern w:val="0"/>
          <w:sz w:val="20"/>
          <w:szCs w:val="18"/>
          <w:shd w:val="clear" w:color="auto" w:fill="F5E8CB"/>
        </w:rPr>
        <w:t>的另一个作用，你提前做了视野，不仅能看到对面走出来做视野的人，也能看到那些觉得游戏还没有开始，在野区闲逛或是挂机等符的大哥，在优势路符点等符的是对方的优势路核心，劣势路符点等符的是他们的中单，在劣势路闲逛的是他们的劣势路核心，如果你像我一样比较僵硬，经常读不出分路，我再次建议你开雾TP出去插眼，亲眼看到了，你总知道了吧。顺带一提，</w:t>
      </w:r>
      <w:proofErr w:type="gramStart"/>
      <w:r w:rsidRPr="00C26D46">
        <w:rPr>
          <w:rFonts w:ascii="微软雅黑" w:eastAsia="微软雅黑" w:hAnsi="微软雅黑" w:cs="宋体" w:hint="eastAsia"/>
          <w:color w:val="10273F"/>
          <w:kern w:val="0"/>
          <w:sz w:val="20"/>
          <w:szCs w:val="18"/>
          <w:shd w:val="clear" w:color="auto" w:fill="F5E8CB"/>
        </w:rPr>
        <w:t>面对刚三最</w:t>
      </w:r>
      <w:proofErr w:type="gramEnd"/>
      <w:r w:rsidRPr="00C26D46">
        <w:rPr>
          <w:rFonts w:ascii="微软雅黑" w:eastAsia="微软雅黑" w:hAnsi="微软雅黑" w:cs="宋体" w:hint="eastAsia"/>
          <w:color w:val="10273F"/>
          <w:kern w:val="0"/>
          <w:sz w:val="20"/>
          <w:szCs w:val="18"/>
          <w:shd w:val="clear" w:color="auto" w:fill="F5E8CB"/>
        </w:rPr>
        <w:t>常见的一种应对策略是避开他们，也就是进行优势路和劣势路的互换，但是换路这件事，必须要在出兵前进行，越早越好。因为你等到上线才发被</w:t>
      </w:r>
      <w:proofErr w:type="gramStart"/>
      <w:r w:rsidRPr="00C26D46">
        <w:rPr>
          <w:rFonts w:ascii="微软雅黑" w:eastAsia="微软雅黑" w:hAnsi="微软雅黑" w:cs="宋体" w:hint="eastAsia"/>
          <w:color w:val="10273F"/>
          <w:kern w:val="0"/>
          <w:sz w:val="20"/>
          <w:szCs w:val="18"/>
          <w:shd w:val="clear" w:color="auto" w:fill="F5E8CB"/>
        </w:rPr>
        <w:t>北刚三了</w:t>
      </w:r>
      <w:proofErr w:type="gramEnd"/>
      <w:r w:rsidRPr="00C26D46">
        <w:rPr>
          <w:rFonts w:ascii="微软雅黑" w:eastAsia="微软雅黑" w:hAnsi="微软雅黑" w:cs="宋体" w:hint="eastAsia"/>
          <w:color w:val="10273F"/>
          <w:kern w:val="0"/>
          <w:sz w:val="20"/>
          <w:szCs w:val="18"/>
          <w:shd w:val="clear" w:color="auto" w:fill="F5E8CB"/>
        </w:rPr>
        <w:t>，一是你不一定有机会买到TP，二是你从上路TP去了下路，对方也可以TP，这个时候TP进入CD的你就不得不去面对</w:t>
      </w:r>
      <w:proofErr w:type="gramStart"/>
      <w:r w:rsidRPr="00C26D46">
        <w:rPr>
          <w:rFonts w:ascii="微软雅黑" w:eastAsia="微软雅黑" w:hAnsi="微软雅黑" w:cs="宋体" w:hint="eastAsia"/>
          <w:color w:val="10273F"/>
          <w:kern w:val="0"/>
          <w:sz w:val="20"/>
          <w:szCs w:val="18"/>
          <w:shd w:val="clear" w:color="auto" w:fill="F5E8CB"/>
        </w:rPr>
        <w:t>被刚三的</w:t>
      </w:r>
      <w:proofErr w:type="gramEnd"/>
      <w:r w:rsidRPr="00C26D46">
        <w:rPr>
          <w:rFonts w:ascii="微软雅黑" w:eastAsia="微软雅黑" w:hAnsi="微软雅黑" w:cs="宋体" w:hint="eastAsia"/>
          <w:color w:val="10273F"/>
          <w:kern w:val="0"/>
          <w:sz w:val="20"/>
          <w:szCs w:val="18"/>
          <w:shd w:val="clear" w:color="auto" w:fill="F5E8CB"/>
        </w:rPr>
        <w:t>现实。但是提前看到了对方劣势路站了他们的大哥和双酱油，你就可以和队友沟通，我们是不是避开对面的刚三，等对面发现你们优势路是一个三号位牛头的时候，他们只能一脸问号，即使他们这个时候TP换路，你也可以让己方大哥TP回自己优势路，这个时候对方TP在CD中，</w:t>
      </w:r>
      <w:proofErr w:type="gramStart"/>
      <w:r w:rsidRPr="00C26D46">
        <w:rPr>
          <w:rFonts w:ascii="微软雅黑" w:eastAsia="微软雅黑" w:hAnsi="微软雅黑" w:cs="宋体" w:hint="eastAsia"/>
          <w:color w:val="10273F"/>
          <w:kern w:val="0"/>
          <w:sz w:val="20"/>
          <w:szCs w:val="18"/>
          <w:shd w:val="clear" w:color="auto" w:fill="F5E8CB"/>
        </w:rPr>
        <w:t>刚三计划</w:t>
      </w:r>
      <w:proofErr w:type="gramEnd"/>
      <w:r w:rsidRPr="00C26D46">
        <w:rPr>
          <w:rFonts w:ascii="微软雅黑" w:eastAsia="微软雅黑" w:hAnsi="微软雅黑" w:cs="宋体" w:hint="eastAsia"/>
          <w:color w:val="10273F"/>
          <w:kern w:val="0"/>
          <w:sz w:val="20"/>
          <w:szCs w:val="18"/>
          <w:shd w:val="clear" w:color="auto" w:fill="F5E8CB"/>
        </w:rPr>
        <w:t>只能宣告失败。所以开局前尽量不露头是一个任何一个位置的选手都必须养成的好习惯，作为一个分路不定的</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妖，你更需要知道这一点。</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现在我们知道了对方的分路，你可以开始做出选择了，上路，中路，下路哪一路？你先不要把自己算进去，然后分析每条路的情况，一共3种情况，己方占优，对方占优，和</w:t>
      </w:r>
      <w:proofErr w:type="gramStart"/>
      <w:r w:rsidRPr="00C26D46">
        <w:rPr>
          <w:rFonts w:ascii="微软雅黑" w:eastAsia="微软雅黑" w:hAnsi="微软雅黑" w:cs="宋体" w:hint="eastAsia"/>
          <w:color w:val="10273F"/>
          <w:kern w:val="0"/>
          <w:sz w:val="20"/>
          <w:szCs w:val="18"/>
          <w:shd w:val="clear" w:color="auto" w:fill="F5E8CB"/>
        </w:rPr>
        <w:t>五五</w:t>
      </w:r>
      <w:proofErr w:type="gramEnd"/>
      <w:r w:rsidRPr="00C26D46">
        <w:rPr>
          <w:rFonts w:ascii="微软雅黑" w:eastAsia="微软雅黑" w:hAnsi="微软雅黑" w:cs="宋体" w:hint="eastAsia"/>
          <w:color w:val="10273F"/>
          <w:kern w:val="0"/>
          <w:sz w:val="20"/>
          <w:szCs w:val="18"/>
          <w:shd w:val="clear" w:color="auto" w:fill="F5E8CB"/>
        </w:rPr>
        <w:t>开。而你基本上可以保证，不管你去哪一路，哪一路都会是优势，因为吃</w:t>
      </w:r>
      <w:proofErr w:type="gramStart"/>
      <w:r w:rsidRPr="00C26D46">
        <w:rPr>
          <w:rFonts w:ascii="微软雅黑" w:eastAsia="微软雅黑" w:hAnsi="微软雅黑" w:cs="宋体" w:hint="eastAsia"/>
          <w:color w:val="10273F"/>
          <w:kern w:val="0"/>
          <w:sz w:val="20"/>
          <w:szCs w:val="18"/>
          <w:shd w:val="clear" w:color="auto" w:fill="F5E8CB"/>
        </w:rPr>
        <w:t>兵这个</w:t>
      </w:r>
      <w:proofErr w:type="gramEnd"/>
      <w:r w:rsidRPr="00C26D46">
        <w:rPr>
          <w:rFonts w:ascii="微软雅黑" w:eastAsia="微软雅黑" w:hAnsi="微软雅黑" w:cs="宋体" w:hint="eastAsia"/>
          <w:color w:val="10273F"/>
          <w:kern w:val="0"/>
          <w:sz w:val="20"/>
          <w:szCs w:val="18"/>
          <w:shd w:val="clear" w:color="auto" w:fill="F5E8CB"/>
        </w:rPr>
        <w:t>技能造成的双方经验不平衡太过赖皮。那么你希望哪一路有优势？我们看一个例子，</w:t>
      </w:r>
      <w:r w:rsidRPr="00C26D46">
        <w:rPr>
          <w:rFonts w:ascii="微软雅黑" w:eastAsia="微软雅黑" w:hAnsi="微软雅黑" w:cs="宋体" w:hint="eastAsia"/>
          <w:color w:val="E9B48F"/>
          <w:kern w:val="0"/>
          <w:sz w:val="20"/>
          <w:szCs w:val="18"/>
          <w:shd w:val="clear" w:color="auto" w:fill="F5E8CB"/>
        </w:rPr>
        <w:t>[</w:t>
      </w:r>
      <w:hyperlink r:id="rId14" w:tgtFrame="_blank" w:history="1">
        <w:r w:rsidRPr="00C26D46">
          <w:rPr>
            <w:rFonts w:ascii="微软雅黑" w:eastAsia="微软雅黑" w:hAnsi="微软雅黑" w:cs="宋体" w:hint="eastAsia"/>
            <w:color w:val="1A3959"/>
            <w:kern w:val="0"/>
            <w:sz w:val="20"/>
            <w:szCs w:val="18"/>
            <w:shd w:val="clear" w:color="auto" w:fill="F5E8CB"/>
          </w:rPr>
          <w:t>https://www.dotabuff.com/matches/3458127931</w:t>
        </w:r>
      </w:hyperlink>
      <w:r w:rsidRPr="00C26D46">
        <w:rPr>
          <w:rFonts w:ascii="微软雅黑" w:eastAsia="微软雅黑" w:hAnsi="微软雅黑" w:cs="宋体" w:hint="eastAsia"/>
          <w:color w:val="E9B48F"/>
          <w:kern w:val="0"/>
          <w:sz w:val="20"/>
          <w:szCs w:val="18"/>
          <w:shd w:val="clear" w:color="auto" w:fill="F5E8CB"/>
        </w:rPr>
        <w:t>]</w:t>
      </w:r>
      <w:r w:rsidRPr="00C26D46">
        <w:rPr>
          <w:rFonts w:ascii="微软雅黑" w:eastAsia="微软雅黑" w:hAnsi="微软雅黑" w:cs="宋体" w:hint="eastAsia"/>
          <w:color w:val="10273F"/>
          <w:kern w:val="0"/>
          <w:sz w:val="20"/>
          <w:szCs w:val="18"/>
          <w:shd w:val="clear" w:color="auto" w:fill="F5E8CB"/>
        </w:rPr>
        <w:t>，我的判断是：我，</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妖，去中路。我们先只看四个英雄，我方</w:t>
      </w:r>
      <w:proofErr w:type="gramStart"/>
      <w:r w:rsidRPr="00C26D46">
        <w:rPr>
          <w:rFonts w:ascii="微软雅黑" w:eastAsia="微软雅黑" w:hAnsi="微软雅黑" w:cs="宋体" w:hint="eastAsia"/>
          <w:color w:val="10273F"/>
          <w:kern w:val="0"/>
          <w:sz w:val="20"/>
          <w:szCs w:val="18"/>
          <w:shd w:val="clear" w:color="auto" w:fill="F5E8CB"/>
        </w:rPr>
        <w:t>中单血魔</w:t>
      </w:r>
      <w:proofErr w:type="gramEnd"/>
      <w:r w:rsidRPr="00C26D46">
        <w:rPr>
          <w:rFonts w:ascii="微软雅黑" w:eastAsia="微软雅黑" w:hAnsi="微软雅黑" w:cs="宋体" w:hint="eastAsia"/>
          <w:color w:val="10273F"/>
          <w:kern w:val="0"/>
          <w:sz w:val="20"/>
          <w:szCs w:val="18"/>
          <w:shd w:val="clear" w:color="auto" w:fill="F5E8CB"/>
        </w:rPr>
        <w:t>，我方</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妖，对方的中</w:t>
      </w:r>
      <w:proofErr w:type="gramStart"/>
      <w:r w:rsidRPr="00C26D46">
        <w:rPr>
          <w:rFonts w:ascii="微软雅黑" w:eastAsia="微软雅黑" w:hAnsi="微软雅黑" w:cs="宋体" w:hint="eastAsia"/>
          <w:color w:val="10273F"/>
          <w:kern w:val="0"/>
          <w:sz w:val="20"/>
          <w:szCs w:val="18"/>
          <w:shd w:val="clear" w:color="auto" w:fill="F5E8CB"/>
        </w:rPr>
        <w:t>单毒龙</w:t>
      </w:r>
      <w:proofErr w:type="gramEnd"/>
      <w:r w:rsidRPr="00C26D46">
        <w:rPr>
          <w:rFonts w:ascii="微软雅黑" w:eastAsia="微软雅黑" w:hAnsi="微软雅黑" w:cs="宋体" w:hint="eastAsia"/>
          <w:color w:val="10273F"/>
          <w:kern w:val="0"/>
          <w:sz w:val="20"/>
          <w:szCs w:val="18"/>
          <w:shd w:val="clear" w:color="auto" w:fill="F5E8CB"/>
        </w:rPr>
        <w:t>和对方的自由人白牛。因为白牛的存在，血</w:t>
      </w:r>
      <w:proofErr w:type="gramStart"/>
      <w:r w:rsidRPr="00C26D46">
        <w:rPr>
          <w:rFonts w:ascii="微软雅黑" w:eastAsia="微软雅黑" w:hAnsi="微软雅黑" w:cs="宋体" w:hint="eastAsia"/>
          <w:color w:val="10273F"/>
          <w:kern w:val="0"/>
          <w:sz w:val="20"/>
          <w:szCs w:val="18"/>
          <w:shd w:val="clear" w:color="auto" w:fill="F5E8CB"/>
        </w:rPr>
        <w:t>魔打毒龙</w:t>
      </w:r>
      <w:proofErr w:type="gramEnd"/>
      <w:r w:rsidRPr="00C26D46">
        <w:rPr>
          <w:rFonts w:ascii="微软雅黑" w:eastAsia="微软雅黑" w:hAnsi="微软雅黑" w:cs="宋体" w:hint="eastAsia"/>
          <w:color w:val="10273F"/>
          <w:kern w:val="0"/>
          <w:sz w:val="20"/>
          <w:szCs w:val="18"/>
          <w:shd w:val="clear" w:color="auto" w:fill="F5E8CB"/>
        </w:rPr>
        <w:t>是一个大劣势，</w:t>
      </w:r>
      <w:proofErr w:type="gramStart"/>
      <w:r w:rsidRPr="00C26D46">
        <w:rPr>
          <w:rFonts w:ascii="微软雅黑" w:eastAsia="微软雅黑" w:hAnsi="微软雅黑" w:cs="宋体" w:hint="eastAsia"/>
          <w:color w:val="10273F"/>
          <w:kern w:val="0"/>
          <w:sz w:val="20"/>
          <w:szCs w:val="18"/>
          <w:shd w:val="clear" w:color="auto" w:fill="F5E8CB"/>
        </w:rPr>
        <w:t>毒龙线</w:t>
      </w:r>
      <w:proofErr w:type="gramEnd"/>
      <w:r w:rsidRPr="00C26D46">
        <w:rPr>
          <w:rFonts w:ascii="微软雅黑" w:eastAsia="微软雅黑" w:hAnsi="微软雅黑" w:cs="宋体" w:hint="eastAsia"/>
          <w:color w:val="10273F"/>
          <w:kern w:val="0"/>
          <w:sz w:val="20"/>
          <w:szCs w:val="18"/>
          <w:shd w:val="clear" w:color="auto" w:fill="F5E8CB"/>
        </w:rPr>
        <w:t>上强，而且基本上有了2级法球，配合白牛的毒球，我们的血</w:t>
      </w:r>
      <w:proofErr w:type="gramStart"/>
      <w:r w:rsidRPr="00C26D46">
        <w:rPr>
          <w:rFonts w:ascii="微软雅黑" w:eastAsia="微软雅黑" w:hAnsi="微软雅黑" w:cs="宋体" w:hint="eastAsia"/>
          <w:color w:val="10273F"/>
          <w:kern w:val="0"/>
          <w:sz w:val="20"/>
          <w:szCs w:val="18"/>
          <w:shd w:val="clear" w:color="auto" w:fill="F5E8CB"/>
        </w:rPr>
        <w:t>魔只要</w:t>
      </w:r>
      <w:proofErr w:type="gramEnd"/>
      <w:r w:rsidRPr="00C26D46">
        <w:rPr>
          <w:rFonts w:ascii="微软雅黑" w:eastAsia="微软雅黑" w:hAnsi="微软雅黑" w:cs="宋体" w:hint="eastAsia"/>
          <w:color w:val="10273F"/>
          <w:kern w:val="0"/>
          <w:sz w:val="20"/>
          <w:szCs w:val="18"/>
          <w:shd w:val="clear" w:color="auto" w:fill="F5E8CB"/>
        </w:rPr>
        <w:t>被游就会死，高等级</w:t>
      </w:r>
      <w:proofErr w:type="gramStart"/>
      <w:r w:rsidRPr="00C26D46">
        <w:rPr>
          <w:rFonts w:ascii="微软雅黑" w:eastAsia="微软雅黑" w:hAnsi="微软雅黑" w:cs="宋体" w:hint="eastAsia"/>
          <w:color w:val="10273F"/>
          <w:kern w:val="0"/>
          <w:sz w:val="20"/>
          <w:szCs w:val="18"/>
          <w:shd w:val="clear" w:color="auto" w:fill="F5E8CB"/>
        </w:rPr>
        <w:t>的毒龙甚至</w:t>
      </w:r>
      <w:proofErr w:type="gramEnd"/>
      <w:r w:rsidRPr="00C26D46">
        <w:rPr>
          <w:rFonts w:ascii="微软雅黑" w:eastAsia="微软雅黑" w:hAnsi="微软雅黑" w:cs="宋体" w:hint="eastAsia"/>
          <w:color w:val="10273F"/>
          <w:kern w:val="0"/>
          <w:sz w:val="20"/>
          <w:szCs w:val="18"/>
          <w:shd w:val="clear" w:color="auto" w:fill="F5E8CB"/>
        </w:rPr>
        <w:t>不需要白牛的帮助，自己就能把血魔压出经验区。但是这个时候我，</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妖，来了，我只干了两件事---吃兵，加兵甲。结果就是</w:t>
      </w:r>
      <w:proofErr w:type="gramStart"/>
      <w:r w:rsidRPr="00C26D46">
        <w:rPr>
          <w:rFonts w:ascii="微软雅黑" w:eastAsia="微软雅黑" w:hAnsi="微软雅黑" w:cs="宋体" w:hint="eastAsia"/>
          <w:color w:val="10273F"/>
          <w:kern w:val="0"/>
          <w:sz w:val="20"/>
          <w:szCs w:val="18"/>
          <w:shd w:val="clear" w:color="auto" w:fill="F5E8CB"/>
        </w:rPr>
        <w:t>这个毒龙被</w:t>
      </w:r>
      <w:proofErr w:type="gramEnd"/>
      <w:r w:rsidRPr="00C26D46">
        <w:rPr>
          <w:rFonts w:ascii="微软雅黑" w:eastAsia="微软雅黑" w:hAnsi="微软雅黑" w:cs="宋体" w:hint="eastAsia"/>
          <w:color w:val="10273F"/>
          <w:kern w:val="0"/>
          <w:sz w:val="20"/>
          <w:szCs w:val="18"/>
          <w:shd w:val="clear" w:color="auto" w:fill="F5E8CB"/>
        </w:rPr>
        <w:t>血魔正反补打炸了。我们再看另外两路，敌方劣势路蝙蝠打我们优势路剧毒，本人作为北美最为臭名昭著的光法选手，我第一时间就判断出这个光法会去劣势路，而剧毒</w:t>
      </w:r>
      <w:proofErr w:type="gramStart"/>
      <w:r w:rsidRPr="00C26D46">
        <w:rPr>
          <w:rFonts w:ascii="微软雅黑" w:eastAsia="微软雅黑" w:hAnsi="微软雅黑" w:cs="宋体" w:hint="eastAsia"/>
          <w:color w:val="10273F"/>
          <w:kern w:val="0"/>
          <w:sz w:val="20"/>
          <w:szCs w:val="18"/>
          <w:shd w:val="clear" w:color="auto" w:fill="F5E8CB"/>
        </w:rPr>
        <w:t>对线光法</w:t>
      </w:r>
      <w:proofErr w:type="gramEnd"/>
      <w:r w:rsidRPr="00C26D46">
        <w:rPr>
          <w:rFonts w:ascii="微软雅黑" w:eastAsia="微软雅黑" w:hAnsi="微软雅黑" w:cs="宋体" w:hint="eastAsia"/>
          <w:color w:val="10273F"/>
          <w:kern w:val="0"/>
          <w:sz w:val="20"/>
          <w:szCs w:val="18"/>
          <w:shd w:val="clear" w:color="auto" w:fill="F5E8CB"/>
        </w:rPr>
        <w:t>和蝙蝠毫无技巧可言，就是插棒！因为蝙蝠和光法的技能，拿棒子毫无办法，所以剧毒轻易就能做到和对面互肥。(但是光法可以推线和消耗，推线配合拉野，拉一次</w:t>
      </w:r>
      <w:proofErr w:type="gramStart"/>
      <w:r w:rsidRPr="00C26D46">
        <w:rPr>
          <w:rFonts w:ascii="微软雅黑" w:eastAsia="微软雅黑" w:hAnsi="微软雅黑" w:cs="宋体" w:hint="eastAsia"/>
          <w:color w:val="10273F"/>
          <w:kern w:val="0"/>
          <w:sz w:val="20"/>
          <w:szCs w:val="18"/>
          <w:shd w:val="clear" w:color="auto" w:fill="F5E8CB"/>
        </w:rPr>
        <w:t>野就是</w:t>
      </w:r>
      <w:proofErr w:type="gramEnd"/>
      <w:r w:rsidRPr="00C26D46">
        <w:rPr>
          <w:rFonts w:ascii="微软雅黑" w:eastAsia="微软雅黑" w:hAnsi="微软雅黑" w:cs="宋体" w:hint="eastAsia"/>
          <w:color w:val="10273F"/>
          <w:kern w:val="0"/>
          <w:sz w:val="20"/>
          <w:szCs w:val="18"/>
          <w:shd w:val="clear" w:color="auto" w:fill="F5E8CB"/>
        </w:rPr>
        <w:t>反补一整波兵，他们本来是可以打出优势的，但是开局我给了我们剧毒一个真眼，直接封了自己大野，虽然后来的实际情况是光法没来上路，</w:t>
      </w:r>
      <w:proofErr w:type="gramStart"/>
      <w:r w:rsidRPr="00C26D46">
        <w:rPr>
          <w:rFonts w:ascii="微软雅黑" w:eastAsia="微软雅黑" w:hAnsi="微软雅黑" w:cs="宋体" w:hint="eastAsia"/>
          <w:color w:val="10273F"/>
          <w:kern w:val="0"/>
          <w:sz w:val="20"/>
          <w:szCs w:val="18"/>
          <w:shd w:val="clear" w:color="auto" w:fill="F5E8CB"/>
        </w:rPr>
        <w:t>这个野白封</w:t>
      </w:r>
      <w:proofErr w:type="gramEnd"/>
      <w:r w:rsidRPr="00C26D46">
        <w:rPr>
          <w:rFonts w:ascii="微软雅黑" w:eastAsia="微软雅黑" w:hAnsi="微软雅黑" w:cs="宋体" w:hint="eastAsia"/>
          <w:color w:val="10273F"/>
          <w:kern w:val="0"/>
          <w:sz w:val="20"/>
          <w:szCs w:val="18"/>
          <w:shd w:val="clear" w:color="auto" w:fill="F5E8CB"/>
        </w:rPr>
        <w:t>了，但是你光法</w:t>
      </w:r>
      <w:proofErr w:type="gramStart"/>
      <w:r w:rsidRPr="00C26D46">
        <w:rPr>
          <w:rFonts w:ascii="微软雅黑" w:eastAsia="微软雅黑" w:hAnsi="微软雅黑" w:cs="宋体" w:hint="eastAsia"/>
          <w:color w:val="10273F"/>
          <w:kern w:val="0"/>
          <w:sz w:val="20"/>
          <w:szCs w:val="18"/>
          <w:shd w:val="clear" w:color="auto" w:fill="F5E8CB"/>
        </w:rPr>
        <w:t>去优势路</w:t>
      </w:r>
      <w:proofErr w:type="gramEnd"/>
      <w:r w:rsidRPr="00C26D46">
        <w:rPr>
          <w:rFonts w:ascii="微软雅黑" w:eastAsia="微软雅黑" w:hAnsi="微软雅黑" w:cs="宋体" w:hint="eastAsia"/>
          <w:color w:val="10273F"/>
          <w:kern w:val="0"/>
          <w:sz w:val="20"/>
          <w:szCs w:val="18"/>
          <w:shd w:val="clear" w:color="auto" w:fill="F5E8CB"/>
        </w:rPr>
        <w:t>就是等于打野，因为小骷髅打小牛，有没有光法，没有区别啊，你</w:t>
      </w:r>
      <w:proofErr w:type="gramStart"/>
      <w:r w:rsidRPr="00C26D46">
        <w:rPr>
          <w:rFonts w:ascii="微软雅黑" w:eastAsia="微软雅黑" w:hAnsi="微软雅黑" w:cs="宋体" w:hint="eastAsia"/>
          <w:color w:val="10273F"/>
          <w:kern w:val="0"/>
          <w:sz w:val="20"/>
          <w:szCs w:val="18"/>
          <w:shd w:val="clear" w:color="auto" w:fill="F5E8CB"/>
        </w:rPr>
        <w:t>也就拉野发育</w:t>
      </w:r>
      <w:proofErr w:type="gramEnd"/>
      <w:r w:rsidRPr="00C26D46">
        <w:rPr>
          <w:rFonts w:ascii="微软雅黑" w:eastAsia="微软雅黑" w:hAnsi="微软雅黑" w:cs="宋体" w:hint="eastAsia"/>
          <w:color w:val="10273F"/>
          <w:kern w:val="0"/>
          <w:sz w:val="20"/>
          <w:szCs w:val="18"/>
          <w:shd w:val="clear" w:color="auto" w:fill="F5E8CB"/>
        </w:rPr>
        <w:t>，这也是我为什么不去下路的原因，我加个冰甲给牛头，他还是要被点，而我们也基本没有可能击杀小骷髅，所以去下路，赚得就会不够多。</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以上是我选择去中路的原因，而这个分析发生在什么时候？发生在选人阶段，在游戏载入的时候我已经知道我要去哪一路了。如果游戏开始了，你才开始思考，那么就有可能晚了。为什么是有可能呢，比如说这一局就没有晚，因为我们的选择是去中路，封野对我们来说没有影响，但是如果你的分析结果是去劣势</w:t>
      </w:r>
      <w:proofErr w:type="gramStart"/>
      <w:r w:rsidRPr="00C26D46">
        <w:rPr>
          <w:rFonts w:ascii="微软雅黑" w:eastAsia="微软雅黑" w:hAnsi="微软雅黑" w:cs="宋体" w:hint="eastAsia"/>
          <w:color w:val="10273F"/>
          <w:kern w:val="0"/>
          <w:sz w:val="20"/>
          <w:szCs w:val="18"/>
          <w:shd w:val="clear" w:color="auto" w:fill="F5E8CB"/>
        </w:rPr>
        <w:t>路配合</w:t>
      </w:r>
      <w:proofErr w:type="gramEnd"/>
      <w:r w:rsidRPr="00C26D46">
        <w:rPr>
          <w:rFonts w:ascii="微软雅黑" w:eastAsia="微软雅黑" w:hAnsi="微软雅黑" w:cs="宋体" w:hint="eastAsia"/>
          <w:color w:val="10273F"/>
          <w:kern w:val="0"/>
          <w:sz w:val="20"/>
          <w:szCs w:val="18"/>
          <w:shd w:val="clear" w:color="auto" w:fill="F5E8CB"/>
        </w:rPr>
        <w:t>己方军团打出优势，而你得出这个结论的时候游戏已经开始了30秒，对方可能已经在优势路站着等你来了，你就丧失了封野的机会。</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事实上正确分析自己去哪一路的确非常难，当然也不是每一局都只有一个正确答案，这个分析过程需要你对场上的另外九个英雄</w:t>
      </w:r>
      <w:proofErr w:type="gramStart"/>
      <w:r w:rsidRPr="00C26D46">
        <w:rPr>
          <w:rFonts w:ascii="微软雅黑" w:eastAsia="微软雅黑" w:hAnsi="微软雅黑" w:cs="宋体" w:hint="eastAsia"/>
          <w:color w:val="10273F"/>
          <w:kern w:val="0"/>
          <w:sz w:val="20"/>
          <w:szCs w:val="18"/>
          <w:shd w:val="clear" w:color="auto" w:fill="F5E8CB"/>
        </w:rPr>
        <w:t>都有都有</w:t>
      </w:r>
      <w:proofErr w:type="gramEnd"/>
      <w:r w:rsidRPr="00C26D46">
        <w:rPr>
          <w:rFonts w:ascii="微软雅黑" w:eastAsia="微软雅黑" w:hAnsi="微软雅黑" w:cs="宋体" w:hint="eastAsia"/>
          <w:color w:val="10273F"/>
          <w:kern w:val="0"/>
          <w:sz w:val="20"/>
          <w:szCs w:val="18"/>
          <w:shd w:val="clear" w:color="auto" w:fill="F5E8CB"/>
        </w:rPr>
        <w:t>符合你所在分数段水平的了解，如果你对某些英雄并不了解，我鼓励大家多去和队友交流，你完全可以在决策阶段向自己相应位置的选手咨询，我就经常问我的中单“我要和你双中吗?”,</w:t>
      </w:r>
      <w:proofErr w:type="gramStart"/>
      <w:r w:rsidRPr="00C26D46">
        <w:rPr>
          <w:rFonts w:ascii="微软雅黑" w:eastAsia="微软雅黑" w:hAnsi="微软雅黑" w:cs="宋体" w:hint="eastAsia"/>
          <w:color w:val="10273F"/>
          <w:kern w:val="0"/>
          <w:sz w:val="20"/>
          <w:szCs w:val="18"/>
          <w:shd w:val="clear" w:color="auto" w:fill="F5E8CB"/>
        </w:rPr>
        <w:t>问优势</w:t>
      </w:r>
      <w:proofErr w:type="gramEnd"/>
      <w:r w:rsidRPr="00C26D46">
        <w:rPr>
          <w:rFonts w:ascii="微软雅黑" w:eastAsia="微软雅黑" w:hAnsi="微软雅黑" w:cs="宋体" w:hint="eastAsia"/>
          <w:color w:val="10273F"/>
          <w:kern w:val="0"/>
          <w:sz w:val="20"/>
          <w:szCs w:val="18"/>
          <w:shd w:val="clear" w:color="auto" w:fill="F5E8CB"/>
        </w:rPr>
        <w:t>路大哥“你需要我一起去上路吗？”，我是一个五千分Carry选手，问一问我们六七千分核心选手关于对线的意见，并不是很丢人对吧，而事实上如果你不愿意交流，打辅助上分的确会是一件很难的事。这里为了方便大家能在大多数情况下做出一个分路上的正确判断，总结了下面这个适用于大多数局的原则：1.如果某一路没有你，你们的</w:t>
      </w:r>
      <w:proofErr w:type="gramStart"/>
      <w:r w:rsidRPr="00C26D46">
        <w:rPr>
          <w:rFonts w:ascii="微软雅黑" w:eastAsia="微软雅黑" w:hAnsi="微软雅黑" w:cs="宋体" w:hint="eastAsia"/>
          <w:color w:val="10273F"/>
          <w:kern w:val="0"/>
          <w:sz w:val="20"/>
          <w:szCs w:val="18"/>
          <w:shd w:val="clear" w:color="auto" w:fill="F5E8CB"/>
        </w:rPr>
        <w:t>核心位</w:t>
      </w:r>
      <w:proofErr w:type="gramEnd"/>
      <w:r w:rsidRPr="00C26D46">
        <w:rPr>
          <w:rFonts w:ascii="微软雅黑" w:eastAsia="微软雅黑" w:hAnsi="微软雅黑" w:cs="宋体" w:hint="eastAsia"/>
          <w:color w:val="10273F"/>
          <w:kern w:val="0"/>
          <w:sz w:val="20"/>
          <w:szCs w:val="18"/>
          <w:shd w:val="clear" w:color="auto" w:fill="F5E8CB"/>
        </w:rPr>
        <w:t>选手无法对线，你优先去帮助他(是不是有很多一手敌法，一手小</w:t>
      </w:r>
      <w:proofErr w:type="gramStart"/>
      <w:r w:rsidRPr="00C26D46">
        <w:rPr>
          <w:rFonts w:ascii="微软雅黑" w:eastAsia="微软雅黑" w:hAnsi="微软雅黑" w:cs="宋体" w:hint="eastAsia"/>
          <w:color w:val="10273F"/>
          <w:kern w:val="0"/>
          <w:sz w:val="20"/>
          <w:szCs w:val="18"/>
          <w:shd w:val="clear" w:color="auto" w:fill="F5E8CB"/>
        </w:rPr>
        <w:t>鱼人</w:t>
      </w:r>
      <w:proofErr w:type="gramEnd"/>
      <w:r w:rsidRPr="00C26D46">
        <w:rPr>
          <w:rFonts w:ascii="微软雅黑" w:eastAsia="微软雅黑" w:hAnsi="微软雅黑" w:cs="宋体" w:hint="eastAsia"/>
          <w:color w:val="10273F"/>
          <w:kern w:val="0"/>
          <w:sz w:val="20"/>
          <w:szCs w:val="18"/>
          <w:shd w:val="clear" w:color="auto" w:fill="F5E8CB"/>
        </w:rPr>
        <w:t>的选手，说的就是这种情况。)2。没有1中所说的情况，而你能把对面中路打炸，把中路的劣势对局变成优势对局，去中路。3.其他情况下，优势路，劣势路，哪条路你们更劣势，你去哪一路(大多是情况是劣势路，不然怎么叫劣势路呢)</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我的思路是雪中送炭，而不是锦上添花。</w:t>
      </w:r>
      <w:proofErr w:type="gramStart"/>
      <w:r w:rsidRPr="00C26D46">
        <w:rPr>
          <w:rFonts w:ascii="微软雅黑" w:eastAsia="微软雅黑" w:hAnsi="微软雅黑" w:cs="宋体" w:hint="eastAsia"/>
          <w:color w:val="10273F"/>
          <w:kern w:val="0"/>
          <w:sz w:val="20"/>
          <w:szCs w:val="18"/>
          <w:shd w:val="clear" w:color="auto" w:fill="F5E8CB"/>
        </w:rPr>
        <w:t>根据具这思路</w:t>
      </w:r>
      <w:proofErr w:type="gramEnd"/>
      <w:r w:rsidRPr="00C26D46">
        <w:rPr>
          <w:rFonts w:ascii="微软雅黑" w:eastAsia="微软雅黑" w:hAnsi="微软雅黑" w:cs="宋体" w:hint="eastAsia"/>
          <w:color w:val="10273F"/>
          <w:kern w:val="0"/>
          <w:sz w:val="20"/>
          <w:szCs w:val="18"/>
          <w:shd w:val="clear" w:color="auto" w:fill="F5E8CB"/>
        </w:rPr>
        <w:t>，我有了以下的加点方式</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1级学吃兵(你要做的是在塔下0：00的</w:t>
      </w:r>
      <w:proofErr w:type="gramStart"/>
      <w:r w:rsidRPr="00C26D46">
        <w:rPr>
          <w:rFonts w:ascii="微软雅黑" w:eastAsia="微软雅黑" w:hAnsi="微软雅黑" w:cs="宋体" w:hint="eastAsia"/>
          <w:color w:val="10273F"/>
          <w:kern w:val="0"/>
          <w:sz w:val="20"/>
          <w:szCs w:val="18"/>
          <w:shd w:val="clear" w:color="auto" w:fill="F5E8CB"/>
        </w:rPr>
        <w:t>时候第</w:t>
      </w:r>
      <w:proofErr w:type="gramEnd"/>
      <w:r w:rsidRPr="00C26D46">
        <w:rPr>
          <w:rFonts w:ascii="微软雅黑" w:eastAsia="微软雅黑" w:hAnsi="微软雅黑" w:cs="宋体" w:hint="eastAsia"/>
          <w:color w:val="10273F"/>
          <w:kern w:val="0"/>
          <w:sz w:val="20"/>
          <w:szCs w:val="18"/>
          <w:shd w:val="clear" w:color="auto" w:fill="F5E8CB"/>
        </w:rPr>
        <w:t>一时间吃兵，所以1级击杀这种事和你没关系。但是，有的时候，队友非要开雾，带你开，你不开他们就退，美服有好多这种人，“你不听我的，我就A装备的人”，我的原则是“大哥，只要你不A装备，什么都好说”(但是你敢A装备，我赛后一定举报，然后我会用一局紧张而又刺激的乱战先锋避开你，再排。)。如果他带你开雾了，基本没有例外，能拿</w:t>
      </w:r>
      <w:proofErr w:type="gramStart"/>
      <w:r w:rsidRPr="00C26D46">
        <w:rPr>
          <w:rFonts w:ascii="微软雅黑" w:eastAsia="微软雅黑" w:hAnsi="微软雅黑" w:cs="宋体" w:hint="eastAsia"/>
          <w:color w:val="10273F"/>
          <w:kern w:val="0"/>
          <w:sz w:val="20"/>
          <w:szCs w:val="18"/>
          <w:shd w:val="clear" w:color="auto" w:fill="F5E8CB"/>
        </w:rPr>
        <w:t>一</w:t>
      </w:r>
      <w:proofErr w:type="gramEnd"/>
      <w:r w:rsidRPr="00C26D46">
        <w:rPr>
          <w:rFonts w:ascii="微软雅黑" w:eastAsia="微软雅黑" w:hAnsi="微软雅黑" w:cs="宋体" w:hint="eastAsia"/>
          <w:color w:val="10273F"/>
          <w:kern w:val="0"/>
          <w:sz w:val="20"/>
          <w:szCs w:val="18"/>
          <w:shd w:val="clear" w:color="auto" w:fill="F5E8CB"/>
        </w:rPr>
        <w:t>血也不点Nova(你可以走慢一点，假装自己没跟上，所以没有给Nova，你也可以把和他讲道理，这种A装备的人跟你讲道理吗？)，上文算给大家看了，拿</w:t>
      </w:r>
      <w:proofErr w:type="gramStart"/>
      <w:r w:rsidRPr="00C26D46">
        <w:rPr>
          <w:rFonts w:ascii="微软雅黑" w:eastAsia="微软雅黑" w:hAnsi="微软雅黑" w:cs="宋体" w:hint="eastAsia"/>
          <w:color w:val="10273F"/>
          <w:kern w:val="0"/>
          <w:sz w:val="20"/>
          <w:szCs w:val="18"/>
          <w:shd w:val="clear" w:color="auto" w:fill="F5E8CB"/>
        </w:rPr>
        <w:t>一</w:t>
      </w:r>
      <w:proofErr w:type="gramEnd"/>
      <w:r w:rsidRPr="00C26D46">
        <w:rPr>
          <w:rFonts w:ascii="微软雅黑" w:eastAsia="微软雅黑" w:hAnsi="微软雅黑" w:cs="宋体" w:hint="eastAsia"/>
          <w:color w:val="10273F"/>
          <w:kern w:val="0"/>
          <w:sz w:val="20"/>
          <w:szCs w:val="18"/>
          <w:shd w:val="clear" w:color="auto" w:fill="F5E8CB"/>
        </w:rPr>
        <w:t>血的经验不如吃个远程兵，</w:t>
      </w:r>
      <w:proofErr w:type="gramStart"/>
      <w:r w:rsidRPr="00C26D46">
        <w:rPr>
          <w:rFonts w:ascii="微软雅黑" w:eastAsia="微软雅黑" w:hAnsi="微软雅黑" w:cs="宋体" w:hint="eastAsia"/>
          <w:color w:val="10273F"/>
          <w:kern w:val="0"/>
          <w:sz w:val="20"/>
          <w:szCs w:val="18"/>
          <w:shd w:val="clear" w:color="auto" w:fill="F5E8CB"/>
        </w:rPr>
        <w:t>一</w:t>
      </w:r>
      <w:proofErr w:type="gramEnd"/>
      <w:r w:rsidRPr="00C26D46">
        <w:rPr>
          <w:rFonts w:ascii="微软雅黑" w:eastAsia="微软雅黑" w:hAnsi="微软雅黑" w:cs="宋体" w:hint="eastAsia"/>
          <w:color w:val="10273F"/>
          <w:kern w:val="0"/>
          <w:sz w:val="20"/>
          <w:szCs w:val="18"/>
          <w:shd w:val="clear" w:color="auto" w:fill="F5E8CB"/>
        </w:rPr>
        <w:t>血的钱很多没错，但是你学了Nova，你</w:t>
      </w:r>
      <w:proofErr w:type="gramStart"/>
      <w:r w:rsidRPr="00C26D46">
        <w:rPr>
          <w:rFonts w:ascii="微软雅黑" w:eastAsia="微软雅黑" w:hAnsi="微软雅黑" w:cs="宋体" w:hint="eastAsia"/>
          <w:color w:val="10273F"/>
          <w:kern w:val="0"/>
          <w:sz w:val="20"/>
          <w:szCs w:val="18"/>
          <w:shd w:val="clear" w:color="auto" w:fill="F5E8CB"/>
        </w:rPr>
        <w:t>的兵线就</w:t>
      </w:r>
      <w:proofErr w:type="gramEnd"/>
      <w:r w:rsidRPr="00C26D46">
        <w:rPr>
          <w:rFonts w:ascii="微软雅黑" w:eastAsia="微软雅黑" w:hAnsi="微软雅黑" w:cs="宋体" w:hint="eastAsia"/>
          <w:color w:val="10273F"/>
          <w:kern w:val="0"/>
          <w:sz w:val="20"/>
          <w:szCs w:val="18"/>
          <w:shd w:val="clear" w:color="auto" w:fill="F5E8CB"/>
        </w:rPr>
        <w:t>不能被控到你们塔下，你们劣势路大哥就会被压出经验区，你到2级的时候可能已经3分钟了，你们劣势路大哥也2级，对面大哥3级了，你往回翻翻，吃兵的</w:t>
      </w:r>
      <w:proofErr w:type="gramStart"/>
      <w:r w:rsidRPr="00C26D46">
        <w:rPr>
          <w:rFonts w:ascii="微软雅黑" w:eastAsia="微软雅黑" w:hAnsi="微软雅黑" w:cs="宋体" w:hint="eastAsia"/>
          <w:color w:val="10273F"/>
          <w:kern w:val="0"/>
          <w:sz w:val="20"/>
          <w:szCs w:val="18"/>
          <w:shd w:val="clear" w:color="auto" w:fill="F5E8CB"/>
        </w:rPr>
        <w:t>巫妖这个</w:t>
      </w:r>
      <w:proofErr w:type="gramEnd"/>
      <w:r w:rsidRPr="00C26D46">
        <w:rPr>
          <w:rFonts w:ascii="微软雅黑" w:eastAsia="微软雅黑" w:hAnsi="微软雅黑" w:cs="宋体" w:hint="eastAsia"/>
          <w:color w:val="10273F"/>
          <w:kern w:val="0"/>
          <w:sz w:val="20"/>
          <w:szCs w:val="18"/>
          <w:shd w:val="clear" w:color="auto" w:fill="F5E8CB"/>
        </w:rPr>
        <w:t>时候是个什么局面，对面这个送</w:t>
      </w:r>
      <w:proofErr w:type="gramStart"/>
      <w:r w:rsidRPr="00C26D46">
        <w:rPr>
          <w:rFonts w:ascii="微软雅黑" w:eastAsia="微软雅黑" w:hAnsi="微软雅黑" w:cs="宋体" w:hint="eastAsia"/>
          <w:color w:val="10273F"/>
          <w:kern w:val="0"/>
          <w:sz w:val="20"/>
          <w:szCs w:val="18"/>
          <w:shd w:val="clear" w:color="auto" w:fill="F5E8CB"/>
        </w:rPr>
        <w:t>一</w:t>
      </w:r>
      <w:proofErr w:type="gramEnd"/>
      <w:r w:rsidRPr="00C26D46">
        <w:rPr>
          <w:rFonts w:ascii="微软雅黑" w:eastAsia="微软雅黑" w:hAnsi="微软雅黑" w:cs="宋体" w:hint="eastAsia"/>
          <w:color w:val="10273F"/>
          <w:kern w:val="0"/>
          <w:sz w:val="20"/>
          <w:szCs w:val="18"/>
          <w:shd w:val="clear" w:color="auto" w:fill="F5E8CB"/>
        </w:rPr>
        <w:t>血的人，是懂得支付的艺术啊。那么例外是什么？你是优势路，或者中路</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妖，你一级学了Nova，真的拿了</w:t>
      </w:r>
      <w:proofErr w:type="gramStart"/>
      <w:r w:rsidRPr="00C26D46">
        <w:rPr>
          <w:rFonts w:ascii="微软雅黑" w:eastAsia="微软雅黑" w:hAnsi="微软雅黑" w:cs="宋体" w:hint="eastAsia"/>
          <w:color w:val="10273F"/>
          <w:kern w:val="0"/>
          <w:sz w:val="20"/>
          <w:szCs w:val="18"/>
          <w:shd w:val="clear" w:color="auto" w:fill="F5E8CB"/>
        </w:rPr>
        <w:t>一</w:t>
      </w:r>
      <w:proofErr w:type="gramEnd"/>
      <w:r w:rsidRPr="00C26D46">
        <w:rPr>
          <w:rFonts w:ascii="微软雅黑" w:eastAsia="微软雅黑" w:hAnsi="微软雅黑" w:cs="宋体" w:hint="eastAsia"/>
          <w:color w:val="10273F"/>
          <w:kern w:val="0"/>
          <w:sz w:val="20"/>
          <w:szCs w:val="18"/>
          <w:shd w:val="clear" w:color="auto" w:fill="F5E8CB"/>
        </w:rPr>
        <w:t>血，勉强可以接受，经验上你们还是亏了，但是拿到的击杀金钱可能可以让中单速瓶，优势路大哥补鞋，从而扩大优势。)</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2级除非有机会击杀否则一律点冰甲(打蝙蝠就不要学冰甲了，有些英雄不是靠普通攻击输出的，变通一下)</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3级点nova，之</w:t>
      </w:r>
      <w:proofErr w:type="gramStart"/>
      <w:r w:rsidRPr="00C26D46">
        <w:rPr>
          <w:rFonts w:ascii="微软雅黑" w:eastAsia="微软雅黑" w:hAnsi="微软雅黑" w:cs="宋体" w:hint="eastAsia"/>
          <w:color w:val="10273F"/>
          <w:kern w:val="0"/>
          <w:sz w:val="20"/>
          <w:szCs w:val="18"/>
          <w:shd w:val="clear" w:color="auto" w:fill="F5E8CB"/>
        </w:rPr>
        <w:t>后主吃</w:t>
      </w:r>
      <w:proofErr w:type="gramEnd"/>
      <w:r w:rsidRPr="00C26D46">
        <w:rPr>
          <w:rFonts w:ascii="微软雅黑" w:eastAsia="微软雅黑" w:hAnsi="微软雅黑" w:cs="宋体" w:hint="eastAsia"/>
          <w:color w:val="10273F"/>
          <w:kern w:val="0"/>
          <w:sz w:val="20"/>
          <w:szCs w:val="18"/>
          <w:shd w:val="clear" w:color="auto" w:fill="F5E8CB"/>
        </w:rPr>
        <w:t>兵，附冰甲，有大点大。</w:t>
      </w:r>
      <w:proofErr w:type="gramStart"/>
      <w:r w:rsidRPr="00C26D46">
        <w:rPr>
          <w:rFonts w:ascii="微软雅黑" w:eastAsia="微软雅黑" w:hAnsi="微软雅黑" w:cs="宋体" w:hint="eastAsia"/>
          <w:color w:val="10273F"/>
          <w:kern w:val="0"/>
          <w:sz w:val="20"/>
          <w:szCs w:val="18"/>
          <w:shd w:val="clear" w:color="auto" w:fill="F5E8CB"/>
        </w:rPr>
        <w:t>不</w:t>
      </w:r>
      <w:proofErr w:type="gramEnd"/>
      <w:r w:rsidRPr="00C26D46">
        <w:rPr>
          <w:rFonts w:ascii="微软雅黑" w:eastAsia="微软雅黑" w:hAnsi="微软雅黑" w:cs="宋体" w:hint="eastAsia"/>
          <w:color w:val="10273F"/>
          <w:kern w:val="0"/>
          <w:sz w:val="20"/>
          <w:szCs w:val="18"/>
          <w:shd w:val="clear" w:color="auto" w:fill="F5E8CB"/>
        </w:rPr>
        <w:t>要点</w:t>
      </w:r>
      <w:proofErr w:type="gramStart"/>
      <w:r w:rsidRPr="00C26D46">
        <w:rPr>
          <w:rFonts w:ascii="微软雅黑" w:eastAsia="微软雅黑" w:hAnsi="微软雅黑" w:cs="宋体" w:hint="eastAsia"/>
          <w:color w:val="10273F"/>
          <w:kern w:val="0"/>
          <w:sz w:val="20"/>
          <w:szCs w:val="18"/>
          <w:shd w:val="clear" w:color="auto" w:fill="F5E8CB"/>
        </w:rPr>
        <w:t>完吃兵点</w:t>
      </w:r>
      <w:proofErr w:type="gramEnd"/>
      <w:r w:rsidRPr="00C26D46">
        <w:rPr>
          <w:rFonts w:ascii="微软雅黑" w:eastAsia="微软雅黑" w:hAnsi="微软雅黑" w:cs="宋体" w:hint="eastAsia"/>
          <w:color w:val="10273F"/>
          <w:kern w:val="0"/>
          <w:sz w:val="20"/>
          <w:szCs w:val="18"/>
          <w:shd w:val="clear" w:color="auto" w:fill="F5E8CB"/>
        </w:rPr>
        <w:t>nova，</w:t>
      </w:r>
      <w:proofErr w:type="gramStart"/>
      <w:r w:rsidRPr="00C26D46">
        <w:rPr>
          <w:rFonts w:ascii="微软雅黑" w:eastAsia="微软雅黑" w:hAnsi="微软雅黑" w:cs="宋体" w:hint="eastAsia"/>
          <w:color w:val="10273F"/>
          <w:kern w:val="0"/>
          <w:sz w:val="20"/>
          <w:szCs w:val="18"/>
          <w:shd w:val="clear" w:color="auto" w:fill="F5E8CB"/>
        </w:rPr>
        <w:t>满级冰甲</w:t>
      </w:r>
      <w:proofErr w:type="gramEnd"/>
      <w:r w:rsidRPr="00C26D46">
        <w:rPr>
          <w:rFonts w:ascii="微软雅黑" w:eastAsia="微软雅黑" w:hAnsi="微软雅黑" w:cs="宋体" w:hint="eastAsia"/>
          <w:color w:val="10273F"/>
          <w:kern w:val="0"/>
          <w:sz w:val="20"/>
          <w:szCs w:val="18"/>
          <w:shd w:val="clear" w:color="auto" w:fill="F5E8CB"/>
        </w:rPr>
        <w:t>一人一个炎阳纹章，无敌！如果你分数比较高，你应该知道推线的重要性，所以你可能</w:t>
      </w:r>
      <w:proofErr w:type="gramStart"/>
      <w:r w:rsidRPr="00C26D46">
        <w:rPr>
          <w:rFonts w:ascii="微软雅黑" w:eastAsia="微软雅黑" w:hAnsi="微软雅黑" w:cs="宋体" w:hint="eastAsia"/>
          <w:color w:val="10273F"/>
          <w:kern w:val="0"/>
          <w:sz w:val="20"/>
          <w:szCs w:val="18"/>
          <w:shd w:val="clear" w:color="auto" w:fill="F5E8CB"/>
        </w:rPr>
        <w:t>会想主</w:t>
      </w:r>
      <w:proofErr w:type="gramEnd"/>
      <w:r w:rsidRPr="00C26D46">
        <w:rPr>
          <w:rFonts w:ascii="微软雅黑" w:eastAsia="微软雅黑" w:hAnsi="微软雅黑" w:cs="宋体" w:hint="eastAsia"/>
          <w:color w:val="10273F"/>
          <w:kern w:val="0"/>
          <w:sz w:val="20"/>
          <w:szCs w:val="18"/>
          <w:shd w:val="clear" w:color="auto" w:fill="F5E8CB"/>
        </w:rPr>
        <w:t>Nova，事实上我一开始就是这个思路，然后先加Nova再加冰甲，之后我慢慢意识到，只要远程兵被我吃掉了，主Nova也推不动线。。。所以走上了全队冰甲的道路。</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天赋选择</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10级</w:t>
      </w:r>
      <w:proofErr w:type="gramStart"/>
      <w:r w:rsidRPr="00C26D46">
        <w:rPr>
          <w:rFonts w:ascii="微软雅黑" w:eastAsia="微软雅黑" w:hAnsi="微软雅黑" w:cs="宋体" w:hint="eastAsia"/>
          <w:color w:val="10273F"/>
          <w:kern w:val="0"/>
          <w:sz w:val="20"/>
          <w:szCs w:val="18"/>
          <w:shd w:val="clear" w:color="auto" w:fill="F5E8CB"/>
        </w:rPr>
        <w:t>加生命</w:t>
      </w:r>
      <w:proofErr w:type="gramEnd"/>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15级加施法距离</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20级加金钱每分钟(150点攻击力，我点过，出装参考大哥沉默，推荐你试试，真是刺激，不过我天梯没这么玩过。)</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25级不用我说了吧，取决于你20级点了什么.</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proofErr w:type="gramStart"/>
      <w:r w:rsidRPr="00C26D46">
        <w:rPr>
          <w:rFonts w:ascii="微软雅黑" w:eastAsia="微软雅黑" w:hAnsi="微软雅黑" w:cs="宋体" w:hint="eastAsia"/>
          <w:color w:val="10273F"/>
          <w:kern w:val="0"/>
          <w:sz w:val="20"/>
          <w:szCs w:val="18"/>
          <w:shd w:val="clear" w:color="auto" w:fill="F5E8CB"/>
        </w:rPr>
        <w:t>对线期之后</w:t>
      </w:r>
      <w:proofErr w:type="gramEnd"/>
      <w:r w:rsidRPr="00C26D46">
        <w:rPr>
          <w:rFonts w:ascii="微软雅黑" w:eastAsia="微软雅黑" w:hAnsi="微软雅黑" w:cs="宋体" w:hint="eastAsia"/>
          <w:color w:val="10273F"/>
          <w:kern w:val="0"/>
          <w:sz w:val="20"/>
          <w:szCs w:val="18"/>
          <w:shd w:val="clear" w:color="auto" w:fill="F5E8CB"/>
        </w:rPr>
        <w:t>做什么？</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现在，你的</w:t>
      </w:r>
      <w:proofErr w:type="gramStart"/>
      <w:r w:rsidRPr="00C26D46">
        <w:rPr>
          <w:rFonts w:ascii="微软雅黑" w:eastAsia="微软雅黑" w:hAnsi="微软雅黑" w:cs="宋体" w:hint="eastAsia"/>
          <w:color w:val="10273F"/>
          <w:kern w:val="0"/>
          <w:sz w:val="20"/>
          <w:szCs w:val="18"/>
          <w:shd w:val="clear" w:color="auto" w:fill="F5E8CB"/>
        </w:rPr>
        <w:t>巫妖对</w:t>
      </w:r>
      <w:proofErr w:type="gramEnd"/>
      <w:r w:rsidRPr="00C26D46">
        <w:rPr>
          <w:rFonts w:ascii="微软雅黑" w:eastAsia="微软雅黑" w:hAnsi="微软雅黑" w:cs="宋体" w:hint="eastAsia"/>
          <w:color w:val="10273F"/>
          <w:kern w:val="0"/>
          <w:sz w:val="20"/>
          <w:szCs w:val="18"/>
          <w:shd w:val="clear" w:color="auto" w:fill="F5E8CB"/>
        </w:rPr>
        <w:t>线应该是很强了，然后以一定想问之后我干什么呢？之后的事可就不是一篇攻略能说的清楚的了，但是关于</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妖的只有一点，就是冰甲不能停。</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说点别的东西。</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你有没有意识到，上面这些东西，放在</w:t>
      </w:r>
      <w:proofErr w:type="gramStart"/>
      <w:r w:rsidRPr="00C26D46">
        <w:rPr>
          <w:rFonts w:ascii="微软雅黑" w:eastAsia="微软雅黑" w:hAnsi="微软雅黑" w:cs="宋体" w:hint="eastAsia"/>
          <w:color w:val="10273F"/>
          <w:kern w:val="0"/>
          <w:sz w:val="20"/>
          <w:szCs w:val="18"/>
          <w:shd w:val="clear" w:color="auto" w:fill="F5E8CB"/>
        </w:rPr>
        <w:t>巫妖身上</w:t>
      </w:r>
      <w:proofErr w:type="gramEnd"/>
      <w:r w:rsidRPr="00C26D46">
        <w:rPr>
          <w:rFonts w:ascii="微软雅黑" w:eastAsia="微软雅黑" w:hAnsi="微软雅黑" w:cs="宋体" w:hint="eastAsia"/>
          <w:color w:val="10273F"/>
          <w:kern w:val="0"/>
          <w:sz w:val="20"/>
          <w:szCs w:val="18"/>
          <w:shd w:val="clear" w:color="auto" w:fill="F5E8CB"/>
        </w:rPr>
        <w:t>合适，放在别的英雄身上也合适呢？可能你玩的不是</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妖，但是对面是大哥是</w:t>
      </w:r>
      <w:proofErr w:type="spellStart"/>
      <w:r w:rsidRPr="00C26D46">
        <w:rPr>
          <w:rFonts w:ascii="微软雅黑" w:eastAsia="微软雅黑" w:hAnsi="微软雅黑" w:cs="宋体" w:hint="eastAsia"/>
          <w:color w:val="10273F"/>
          <w:kern w:val="0"/>
          <w:sz w:val="20"/>
          <w:szCs w:val="18"/>
          <w:shd w:val="clear" w:color="auto" w:fill="F5E8CB"/>
        </w:rPr>
        <w:t>sven</w:t>
      </w:r>
      <w:proofErr w:type="spellEnd"/>
      <w:r w:rsidRPr="00C26D46">
        <w:rPr>
          <w:rFonts w:ascii="微软雅黑" w:eastAsia="微软雅黑" w:hAnsi="微软雅黑" w:cs="宋体" w:hint="eastAsia"/>
          <w:color w:val="10273F"/>
          <w:kern w:val="0"/>
          <w:sz w:val="20"/>
          <w:szCs w:val="18"/>
          <w:shd w:val="clear" w:color="auto" w:fill="F5E8CB"/>
        </w:rPr>
        <w:t>，或者辅助是光法，这2个英雄有个共同点就是会推线，他们推线和你吃兵</w:t>
      </w:r>
      <w:proofErr w:type="gramStart"/>
      <w:r w:rsidRPr="00C26D46">
        <w:rPr>
          <w:rFonts w:ascii="微软雅黑" w:eastAsia="微软雅黑" w:hAnsi="微软雅黑" w:cs="宋体" w:hint="eastAsia"/>
          <w:color w:val="10273F"/>
          <w:kern w:val="0"/>
          <w:sz w:val="20"/>
          <w:szCs w:val="18"/>
          <w:shd w:val="clear" w:color="auto" w:fill="F5E8CB"/>
        </w:rPr>
        <w:t>对兵线的</w:t>
      </w:r>
      <w:proofErr w:type="gramEnd"/>
      <w:r w:rsidRPr="00C26D46">
        <w:rPr>
          <w:rFonts w:ascii="微软雅黑" w:eastAsia="微软雅黑" w:hAnsi="微软雅黑" w:cs="宋体" w:hint="eastAsia"/>
          <w:color w:val="10273F"/>
          <w:kern w:val="0"/>
          <w:sz w:val="20"/>
          <w:szCs w:val="18"/>
          <w:shd w:val="clear" w:color="auto" w:fill="F5E8CB"/>
        </w:rPr>
        <w:t>影响是一样的---</w:t>
      </w:r>
      <w:proofErr w:type="gramStart"/>
      <w:r w:rsidRPr="00C26D46">
        <w:rPr>
          <w:rFonts w:ascii="微软雅黑" w:eastAsia="微软雅黑" w:hAnsi="微软雅黑" w:cs="宋体" w:hint="eastAsia"/>
          <w:color w:val="10273F"/>
          <w:kern w:val="0"/>
          <w:sz w:val="20"/>
          <w:szCs w:val="18"/>
          <w:shd w:val="clear" w:color="auto" w:fill="F5E8CB"/>
        </w:rPr>
        <w:t>兵线会</w:t>
      </w:r>
      <w:proofErr w:type="gramEnd"/>
      <w:r w:rsidRPr="00C26D46">
        <w:rPr>
          <w:rFonts w:ascii="微软雅黑" w:eastAsia="微软雅黑" w:hAnsi="微软雅黑" w:cs="宋体" w:hint="eastAsia"/>
          <w:color w:val="10273F"/>
          <w:kern w:val="0"/>
          <w:sz w:val="20"/>
          <w:szCs w:val="18"/>
          <w:shd w:val="clear" w:color="auto" w:fill="F5E8CB"/>
        </w:rPr>
        <w:t>到你们塔下。所以打他们的时候封野也会是一个非常不错的选择。</w:t>
      </w:r>
      <w:proofErr w:type="gramStart"/>
      <w:r w:rsidRPr="00C26D46">
        <w:rPr>
          <w:rFonts w:ascii="微软雅黑" w:eastAsia="微软雅黑" w:hAnsi="微软雅黑" w:cs="宋体" w:hint="eastAsia"/>
          <w:color w:val="10273F"/>
          <w:kern w:val="0"/>
          <w:sz w:val="20"/>
          <w:szCs w:val="18"/>
          <w:shd w:val="clear" w:color="auto" w:fill="F5E8CB"/>
        </w:rPr>
        <w:t>很多局</w:t>
      </w:r>
      <w:proofErr w:type="gramEnd"/>
      <w:r w:rsidRPr="00C26D46">
        <w:rPr>
          <w:rFonts w:ascii="微软雅黑" w:eastAsia="微软雅黑" w:hAnsi="微软雅黑" w:cs="宋体" w:hint="eastAsia"/>
          <w:color w:val="10273F"/>
          <w:kern w:val="0"/>
          <w:sz w:val="20"/>
          <w:szCs w:val="18"/>
          <w:shd w:val="clear" w:color="auto" w:fill="F5E8CB"/>
        </w:rPr>
        <w:t>都要在出兵前考虑分路的问题，即使你不是</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妖，开</w:t>
      </w:r>
      <w:proofErr w:type="gramStart"/>
      <w:r w:rsidRPr="00C26D46">
        <w:rPr>
          <w:rFonts w:ascii="微软雅黑" w:eastAsia="微软雅黑" w:hAnsi="微软雅黑" w:cs="宋体" w:hint="eastAsia"/>
          <w:color w:val="10273F"/>
          <w:kern w:val="0"/>
          <w:sz w:val="20"/>
          <w:szCs w:val="18"/>
          <w:shd w:val="clear" w:color="auto" w:fill="F5E8CB"/>
        </w:rPr>
        <w:t>雾插眼</w:t>
      </w:r>
      <w:proofErr w:type="gramEnd"/>
      <w:r w:rsidRPr="00C26D46">
        <w:rPr>
          <w:rFonts w:ascii="微软雅黑" w:eastAsia="微软雅黑" w:hAnsi="微软雅黑" w:cs="宋体" w:hint="eastAsia"/>
          <w:color w:val="10273F"/>
          <w:kern w:val="0"/>
          <w:sz w:val="20"/>
          <w:szCs w:val="18"/>
          <w:shd w:val="clear" w:color="auto" w:fill="F5E8CB"/>
        </w:rPr>
        <w:t>提前看到对方分路也会让你在游戏开始前就占尽先机。这就是为什么，你觉得一些大神不仅厉害而且是</w:t>
      </w:r>
      <w:proofErr w:type="gramStart"/>
      <w:r w:rsidRPr="00C26D46">
        <w:rPr>
          <w:rFonts w:ascii="微软雅黑" w:eastAsia="微软雅黑" w:hAnsi="微软雅黑" w:cs="宋体" w:hint="eastAsia"/>
          <w:color w:val="10273F"/>
          <w:kern w:val="0"/>
          <w:sz w:val="20"/>
          <w:szCs w:val="18"/>
          <w:shd w:val="clear" w:color="auto" w:fill="F5E8CB"/>
        </w:rPr>
        <w:t>英雄海</w:t>
      </w:r>
      <w:proofErr w:type="gramEnd"/>
      <w:r w:rsidRPr="00C26D46">
        <w:rPr>
          <w:rFonts w:ascii="微软雅黑" w:eastAsia="微软雅黑" w:hAnsi="微软雅黑" w:cs="宋体" w:hint="eastAsia"/>
          <w:color w:val="10273F"/>
          <w:kern w:val="0"/>
          <w:sz w:val="20"/>
          <w:szCs w:val="18"/>
          <w:shd w:val="clear" w:color="auto" w:fill="F5E8CB"/>
        </w:rPr>
        <w:t>(而我并不是，以后说吧)，因为他们有的不仅是对某一个英雄的理解，而更多的是他们对自己打</w:t>
      </w:r>
      <w:proofErr w:type="gramStart"/>
      <w:r w:rsidRPr="00C26D46">
        <w:rPr>
          <w:rFonts w:ascii="微软雅黑" w:eastAsia="微软雅黑" w:hAnsi="微软雅黑" w:cs="宋体" w:hint="eastAsia"/>
          <w:color w:val="10273F"/>
          <w:kern w:val="0"/>
          <w:sz w:val="20"/>
          <w:szCs w:val="18"/>
          <w:shd w:val="clear" w:color="auto" w:fill="F5E8CB"/>
        </w:rPr>
        <w:t>得位置</w:t>
      </w:r>
      <w:proofErr w:type="gramEnd"/>
      <w:r w:rsidRPr="00C26D46">
        <w:rPr>
          <w:rFonts w:ascii="微软雅黑" w:eastAsia="微软雅黑" w:hAnsi="微软雅黑" w:cs="宋体" w:hint="eastAsia"/>
          <w:color w:val="10273F"/>
          <w:kern w:val="0"/>
          <w:sz w:val="20"/>
          <w:szCs w:val="18"/>
          <w:shd w:val="clear" w:color="auto" w:fill="F5E8CB"/>
        </w:rPr>
        <w:t>和</w:t>
      </w:r>
      <w:proofErr w:type="spellStart"/>
      <w:r w:rsidRPr="00C26D46">
        <w:rPr>
          <w:rFonts w:ascii="微软雅黑" w:eastAsia="微软雅黑" w:hAnsi="微软雅黑" w:cs="宋体" w:hint="eastAsia"/>
          <w:color w:val="10273F"/>
          <w:kern w:val="0"/>
          <w:sz w:val="20"/>
          <w:szCs w:val="18"/>
          <w:shd w:val="clear" w:color="auto" w:fill="F5E8CB"/>
        </w:rPr>
        <w:t>Dota</w:t>
      </w:r>
      <w:proofErr w:type="spellEnd"/>
      <w:r w:rsidRPr="00C26D46">
        <w:rPr>
          <w:rFonts w:ascii="微软雅黑" w:eastAsia="微软雅黑" w:hAnsi="微软雅黑" w:cs="宋体" w:hint="eastAsia"/>
          <w:color w:val="10273F"/>
          <w:kern w:val="0"/>
          <w:sz w:val="20"/>
          <w:szCs w:val="18"/>
          <w:shd w:val="clear" w:color="auto" w:fill="F5E8CB"/>
        </w:rPr>
        <w:t>的理解。</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个人认为辅助选手对辅助位的理解，要远比对某个辅助英雄的理解重要。举2个例子，对于辅助而言，眼这个道具对所有辅助都是一样的效果，你问我“玩</w:t>
      </w:r>
      <w:proofErr w:type="gramStart"/>
      <w:r w:rsidRPr="00C26D46">
        <w:rPr>
          <w:rFonts w:ascii="微软雅黑" w:eastAsia="微软雅黑" w:hAnsi="微软雅黑" w:cs="宋体" w:hint="eastAsia"/>
          <w:color w:val="10273F"/>
          <w:kern w:val="0"/>
          <w:sz w:val="20"/>
          <w:szCs w:val="18"/>
          <w:shd w:val="clear" w:color="auto" w:fill="F5E8CB"/>
        </w:rPr>
        <w:t>巫妖眼做</w:t>
      </w:r>
      <w:proofErr w:type="gramEnd"/>
      <w:r w:rsidRPr="00C26D46">
        <w:rPr>
          <w:rFonts w:ascii="微软雅黑" w:eastAsia="微软雅黑" w:hAnsi="微软雅黑" w:cs="宋体" w:hint="eastAsia"/>
          <w:color w:val="10273F"/>
          <w:kern w:val="0"/>
          <w:sz w:val="20"/>
          <w:szCs w:val="18"/>
          <w:shd w:val="clear" w:color="auto" w:fill="F5E8CB"/>
        </w:rPr>
        <w:t>哪？”我反问你“你们大哥是谁？局势是什么样的？对面有没有夜魔？”另外九个人不变，把</w:t>
      </w:r>
      <w:proofErr w:type="gramStart"/>
      <w:r w:rsidRPr="00C26D46">
        <w:rPr>
          <w:rFonts w:ascii="微软雅黑" w:eastAsia="微软雅黑" w:hAnsi="微软雅黑" w:cs="宋体" w:hint="eastAsia"/>
          <w:color w:val="10273F"/>
          <w:kern w:val="0"/>
          <w:sz w:val="20"/>
          <w:szCs w:val="18"/>
          <w:shd w:val="clear" w:color="auto" w:fill="F5E8CB"/>
        </w:rPr>
        <w:t>巫</w:t>
      </w:r>
      <w:proofErr w:type="gramEnd"/>
      <w:r w:rsidRPr="00C26D46">
        <w:rPr>
          <w:rFonts w:ascii="微软雅黑" w:eastAsia="微软雅黑" w:hAnsi="微软雅黑" w:cs="宋体" w:hint="eastAsia"/>
          <w:color w:val="10273F"/>
          <w:kern w:val="0"/>
          <w:sz w:val="20"/>
          <w:szCs w:val="18"/>
          <w:shd w:val="clear" w:color="auto" w:fill="F5E8CB"/>
        </w:rPr>
        <w:t>妖换成双头龙，巫医，暗牧，同样的局势下我基本会选择同样的眼位，但是你把你们大哥从</w:t>
      </w:r>
      <w:proofErr w:type="spellStart"/>
      <w:r w:rsidRPr="00C26D46">
        <w:rPr>
          <w:rFonts w:ascii="微软雅黑" w:eastAsia="微软雅黑" w:hAnsi="微软雅黑" w:cs="宋体" w:hint="eastAsia"/>
          <w:color w:val="10273F"/>
          <w:kern w:val="0"/>
          <w:sz w:val="20"/>
          <w:szCs w:val="18"/>
          <w:shd w:val="clear" w:color="auto" w:fill="F5E8CB"/>
        </w:rPr>
        <w:t>sven</w:t>
      </w:r>
      <w:proofErr w:type="spellEnd"/>
      <w:r w:rsidRPr="00C26D46">
        <w:rPr>
          <w:rFonts w:ascii="微软雅黑" w:eastAsia="微软雅黑" w:hAnsi="微软雅黑" w:cs="宋体" w:hint="eastAsia"/>
          <w:color w:val="10273F"/>
          <w:kern w:val="0"/>
          <w:sz w:val="20"/>
          <w:szCs w:val="18"/>
          <w:shd w:val="clear" w:color="auto" w:fill="F5E8CB"/>
        </w:rPr>
        <w:t>换成敌法，可能一半的眼位就不一样了，因为我做眼的目的从帮助大哥</w:t>
      </w:r>
      <w:proofErr w:type="spellStart"/>
      <w:r w:rsidRPr="00C26D46">
        <w:rPr>
          <w:rFonts w:ascii="微软雅黑" w:eastAsia="微软雅黑" w:hAnsi="微软雅黑" w:cs="宋体" w:hint="eastAsia"/>
          <w:color w:val="10273F"/>
          <w:kern w:val="0"/>
          <w:sz w:val="20"/>
          <w:szCs w:val="18"/>
          <w:shd w:val="clear" w:color="auto" w:fill="F5E8CB"/>
        </w:rPr>
        <w:t>sven</w:t>
      </w:r>
      <w:proofErr w:type="spellEnd"/>
      <w:r w:rsidRPr="00C26D46">
        <w:rPr>
          <w:rFonts w:ascii="微软雅黑" w:eastAsia="微软雅黑" w:hAnsi="微软雅黑" w:cs="宋体" w:hint="eastAsia"/>
          <w:color w:val="10273F"/>
          <w:kern w:val="0"/>
          <w:sz w:val="20"/>
          <w:szCs w:val="18"/>
          <w:shd w:val="clear" w:color="auto" w:fill="F5E8CB"/>
        </w:rPr>
        <w:t>打正面，变成</w:t>
      </w:r>
      <w:proofErr w:type="gramStart"/>
      <w:r w:rsidRPr="00C26D46">
        <w:rPr>
          <w:rFonts w:ascii="微软雅黑" w:eastAsia="微软雅黑" w:hAnsi="微软雅黑" w:cs="宋体" w:hint="eastAsia"/>
          <w:color w:val="10273F"/>
          <w:kern w:val="0"/>
          <w:sz w:val="20"/>
          <w:szCs w:val="18"/>
          <w:shd w:val="clear" w:color="auto" w:fill="F5E8CB"/>
        </w:rPr>
        <w:t>帮助敌法是</w:t>
      </w:r>
      <w:proofErr w:type="gramEnd"/>
      <w:r w:rsidRPr="00C26D46">
        <w:rPr>
          <w:rFonts w:ascii="微软雅黑" w:eastAsia="微软雅黑" w:hAnsi="微软雅黑" w:cs="宋体" w:hint="eastAsia"/>
          <w:color w:val="10273F"/>
          <w:kern w:val="0"/>
          <w:sz w:val="20"/>
          <w:szCs w:val="18"/>
          <w:shd w:val="clear" w:color="auto" w:fill="F5E8CB"/>
        </w:rPr>
        <w:t>带球。我们再看道具的选择，推推，微光，炎阳纹章，绿杖，这四件是五号位比较常出的大件，除了少数几个英雄，比如</w:t>
      </w:r>
      <w:proofErr w:type="gramStart"/>
      <w:r w:rsidRPr="00C26D46">
        <w:rPr>
          <w:rFonts w:ascii="微软雅黑" w:eastAsia="微软雅黑" w:hAnsi="微软雅黑" w:cs="宋体" w:hint="eastAsia"/>
          <w:color w:val="10273F"/>
          <w:kern w:val="0"/>
          <w:sz w:val="20"/>
          <w:szCs w:val="18"/>
          <w:shd w:val="clear" w:color="auto" w:fill="F5E8CB"/>
        </w:rPr>
        <w:t>死灵龙出</w:t>
      </w:r>
      <w:proofErr w:type="gramEnd"/>
      <w:r w:rsidRPr="00C26D46">
        <w:rPr>
          <w:rFonts w:ascii="微软雅黑" w:eastAsia="微软雅黑" w:hAnsi="微软雅黑" w:cs="宋体" w:hint="eastAsia"/>
          <w:color w:val="10273F"/>
          <w:kern w:val="0"/>
          <w:sz w:val="20"/>
          <w:szCs w:val="18"/>
          <w:shd w:val="clear" w:color="auto" w:fill="F5E8CB"/>
        </w:rPr>
        <w:t>炎阳纹章是为了配合自己大招，</w:t>
      </w:r>
      <w:proofErr w:type="gramStart"/>
      <w:r w:rsidRPr="00C26D46">
        <w:rPr>
          <w:rFonts w:ascii="微软雅黑" w:eastAsia="微软雅黑" w:hAnsi="微软雅黑" w:cs="宋体" w:hint="eastAsia"/>
          <w:color w:val="10273F"/>
          <w:kern w:val="0"/>
          <w:sz w:val="20"/>
          <w:szCs w:val="18"/>
          <w:shd w:val="clear" w:color="auto" w:fill="F5E8CB"/>
        </w:rPr>
        <w:t>冰女巫医</w:t>
      </w:r>
      <w:proofErr w:type="gramEnd"/>
      <w:r w:rsidRPr="00C26D46">
        <w:rPr>
          <w:rFonts w:ascii="微软雅黑" w:eastAsia="微软雅黑" w:hAnsi="微软雅黑" w:cs="宋体" w:hint="eastAsia"/>
          <w:color w:val="10273F"/>
          <w:kern w:val="0"/>
          <w:sz w:val="20"/>
          <w:szCs w:val="18"/>
          <w:shd w:val="clear" w:color="auto" w:fill="F5E8CB"/>
        </w:rPr>
        <w:t>出微光是为了配合自己大招，但是基本上辅助从来不因为自己的技能选择某个道具(反观</w:t>
      </w:r>
      <w:proofErr w:type="gramStart"/>
      <w:r w:rsidRPr="00C26D46">
        <w:rPr>
          <w:rFonts w:ascii="微软雅黑" w:eastAsia="微软雅黑" w:hAnsi="微软雅黑" w:cs="宋体" w:hint="eastAsia"/>
          <w:color w:val="10273F"/>
          <w:kern w:val="0"/>
          <w:sz w:val="20"/>
          <w:szCs w:val="18"/>
          <w:shd w:val="clear" w:color="auto" w:fill="F5E8CB"/>
        </w:rPr>
        <w:t>狂战敌</w:t>
      </w:r>
      <w:proofErr w:type="gramEnd"/>
      <w:r w:rsidRPr="00C26D46">
        <w:rPr>
          <w:rFonts w:ascii="微软雅黑" w:eastAsia="微软雅黑" w:hAnsi="微软雅黑" w:cs="宋体" w:hint="eastAsia"/>
          <w:color w:val="10273F"/>
          <w:kern w:val="0"/>
          <w:sz w:val="20"/>
          <w:szCs w:val="18"/>
          <w:shd w:val="clear" w:color="auto" w:fill="F5E8CB"/>
        </w:rPr>
        <w:t>法，</w:t>
      </w:r>
      <w:proofErr w:type="gramStart"/>
      <w:r w:rsidRPr="00C26D46">
        <w:rPr>
          <w:rFonts w:ascii="微软雅黑" w:eastAsia="微软雅黑" w:hAnsi="微软雅黑" w:cs="宋体" w:hint="eastAsia"/>
          <w:color w:val="10273F"/>
          <w:kern w:val="0"/>
          <w:sz w:val="20"/>
          <w:szCs w:val="18"/>
          <w:shd w:val="clear" w:color="auto" w:fill="F5E8CB"/>
        </w:rPr>
        <w:t>辉耀血</w:t>
      </w:r>
      <w:proofErr w:type="gramEnd"/>
      <w:r w:rsidRPr="00C26D46">
        <w:rPr>
          <w:rFonts w:ascii="微软雅黑" w:eastAsia="微软雅黑" w:hAnsi="微软雅黑" w:cs="宋体" w:hint="eastAsia"/>
          <w:color w:val="10273F"/>
          <w:kern w:val="0"/>
          <w:sz w:val="20"/>
          <w:szCs w:val="18"/>
          <w:shd w:val="clear" w:color="auto" w:fill="F5E8CB"/>
        </w:rPr>
        <w:t>魔/死灵法/</w:t>
      </w:r>
      <w:proofErr w:type="gramStart"/>
      <w:r w:rsidRPr="00C26D46">
        <w:rPr>
          <w:rFonts w:ascii="微软雅黑" w:eastAsia="微软雅黑" w:hAnsi="微软雅黑" w:cs="宋体" w:hint="eastAsia"/>
          <w:color w:val="10273F"/>
          <w:kern w:val="0"/>
          <w:sz w:val="20"/>
          <w:szCs w:val="18"/>
          <w:shd w:val="clear" w:color="auto" w:fill="F5E8CB"/>
        </w:rPr>
        <w:t>幽鬼</w:t>
      </w:r>
      <w:proofErr w:type="gramEnd"/>
      <w:r w:rsidRPr="00C26D46">
        <w:rPr>
          <w:rFonts w:ascii="微软雅黑" w:eastAsia="微软雅黑" w:hAnsi="微软雅黑" w:cs="宋体" w:hint="eastAsia"/>
          <w:color w:val="10273F"/>
          <w:kern w:val="0"/>
          <w:sz w:val="20"/>
          <w:szCs w:val="18"/>
          <w:shd w:val="clear" w:color="auto" w:fill="F5E8CB"/>
        </w:rPr>
        <w:t>/炼金，</w:t>
      </w:r>
      <w:proofErr w:type="gramStart"/>
      <w:r w:rsidRPr="00C26D46">
        <w:rPr>
          <w:rFonts w:ascii="微软雅黑" w:eastAsia="微软雅黑" w:hAnsi="微软雅黑" w:cs="宋体" w:hint="eastAsia"/>
          <w:color w:val="10273F"/>
          <w:kern w:val="0"/>
          <w:sz w:val="20"/>
          <w:szCs w:val="18"/>
          <w:shd w:val="clear" w:color="auto" w:fill="F5E8CB"/>
        </w:rPr>
        <w:t>飞鞋修补匠</w:t>
      </w:r>
      <w:proofErr w:type="gramEnd"/>
      <w:r w:rsidRPr="00C26D46">
        <w:rPr>
          <w:rFonts w:ascii="微软雅黑" w:eastAsia="微软雅黑" w:hAnsi="微软雅黑" w:cs="宋体" w:hint="eastAsia"/>
          <w:color w:val="10273F"/>
          <w:kern w:val="0"/>
          <w:sz w:val="20"/>
          <w:szCs w:val="18"/>
          <w:shd w:val="clear" w:color="auto" w:fill="F5E8CB"/>
        </w:rPr>
        <w:t>，暗灭TA。。)，我，五号位，出推推是因为对面有米波，出微光是因为对面有死灵法，出炎阳纹章是帮助哈斯卡上高，</w:t>
      </w:r>
      <w:proofErr w:type="gramStart"/>
      <w:r w:rsidRPr="00C26D46">
        <w:rPr>
          <w:rFonts w:ascii="微软雅黑" w:eastAsia="微软雅黑" w:hAnsi="微软雅黑" w:cs="宋体" w:hint="eastAsia"/>
          <w:color w:val="10273F"/>
          <w:kern w:val="0"/>
          <w:sz w:val="20"/>
          <w:szCs w:val="18"/>
          <w:shd w:val="clear" w:color="auto" w:fill="F5E8CB"/>
        </w:rPr>
        <w:t>绿杖是因为</w:t>
      </w:r>
      <w:proofErr w:type="gramEnd"/>
      <w:r w:rsidRPr="00C26D46">
        <w:rPr>
          <w:rFonts w:ascii="微软雅黑" w:eastAsia="微软雅黑" w:hAnsi="微软雅黑" w:cs="宋体" w:hint="eastAsia"/>
          <w:color w:val="10273F"/>
          <w:kern w:val="0"/>
          <w:sz w:val="20"/>
          <w:szCs w:val="18"/>
          <w:shd w:val="clear" w:color="auto" w:fill="F5E8CB"/>
        </w:rPr>
        <w:t>对面TA要切我。这些装备的选择和你玩的是哪个五号位，基本没有关系。</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为了五号位打上七千，我向很多人学了很多东西，这些知识是关于</w:t>
      </w:r>
      <w:proofErr w:type="spellStart"/>
      <w:r w:rsidRPr="00C26D46">
        <w:rPr>
          <w:rFonts w:ascii="微软雅黑" w:eastAsia="微软雅黑" w:hAnsi="微软雅黑" w:cs="宋体" w:hint="eastAsia"/>
          <w:color w:val="10273F"/>
          <w:kern w:val="0"/>
          <w:sz w:val="20"/>
          <w:szCs w:val="18"/>
          <w:shd w:val="clear" w:color="auto" w:fill="F5E8CB"/>
        </w:rPr>
        <w:t>Dota</w:t>
      </w:r>
      <w:proofErr w:type="spellEnd"/>
      <w:r w:rsidRPr="00C26D46">
        <w:rPr>
          <w:rFonts w:ascii="微软雅黑" w:eastAsia="微软雅黑" w:hAnsi="微软雅黑" w:cs="宋体" w:hint="eastAsia"/>
          <w:color w:val="10273F"/>
          <w:kern w:val="0"/>
          <w:sz w:val="20"/>
          <w:szCs w:val="18"/>
          <w:shd w:val="clear" w:color="auto" w:fill="F5E8CB"/>
        </w:rPr>
        <w:t>和辅助的，而非某个英雄的，并且这当中大多数的知识其实</w:t>
      </w:r>
      <w:proofErr w:type="gramStart"/>
      <w:r w:rsidRPr="00C26D46">
        <w:rPr>
          <w:rFonts w:ascii="微软雅黑" w:eastAsia="微软雅黑" w:hAnsi="微软雅黑" w:cs="宋体" w:hint="eastAsia"/>
          <w:color w:val="10273F"/>
          <w:kern w:val="0"/>
          <w:sz w:val="20"/>
          <w:szCs w:val="18"/>
          <w:shd w:val="clear" w:color="auto" w:fill="F5E8CB"/>
        </w:rPr>
        <w:t>非常</w:t>
      </w:r>
      <w:proofErr w:type="gramEnd"/>
      <w:r w:rsidRPr="00C26D46">
        <w:rPr>
          <w:rFonts w:ascii="微软雅黑" w:eastAsia="微软雅黑" w:hAnsi="微软雅黑" w:cs="宋体" w:hint="eastAsia"/>
          <w:color w:val="10273F"/>
          <w:kern w:val="0"/>
          <w:sz w:val="20"/>
          <w:szCs w:val="18"/>
          <w:shd w:val="clear" w:color="auto" w:fill="F5E8CB"/>
        </w:rPr>
        <w:t>简答，但是如果没有人教你，你大概会花上几倍甚至几十倍的时间自己才能意识到。我很感谢别人有意无意地教了我这些，现在我想把这些前辈们的智慧写下来，来帮助所有人在天梯里打辅助的朋友。粗略的算了一下，大概会有十三篇攻略，有的会比较长，有的会很短，而你们现在看到这篇会成为第三篇《写作对线，读作拉野》的一部分。</w:t>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谢谢大家</w:t>
      </w:r>
    </w:p>
    <w:p w:rsidR="00BE1ABB" w:rsidRPr="00C26D46" w:rsidRDefault="00C26D46" w:rsidP="00C26D46">
      <w:pPr>
        <w:snapToGrid w:val="0"/>
        <w:spacing w:line="276" w:lineRule="auto"/>
        <w:rPr>
          <w:sz w:val="28"/>
        </w:rPr>
      </w:pP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rPr>
        <w:br/>
      </w:r>
      <w:r w:rsidRPr="00C26D46">
        <w:rPr>
          <w:rFonts w:ascii="微软雅黑" w:eastAsia="微软雅黑" w:hAnsi="微软雅黑" w:cs="宋体" w:hint="eastAsia"/>
          <w:color w:val="10273F"/>
          <w:kern w:val="0"/>
          <w:sz w:val="20"/>
          <w:szCs w:val="18"/>
          <w:shd w:val="clear" w:color="auto" w:fill="F5E8CB"/>
        </w:rPr>
        <w:t>http://bbs.nga.cn/read.php?&amp;tid=12504380</w:t>
      </w:r>
    </w:p>
    <w:sectPr w:rsidR="00BE1ABB" w:rsidRPr="00C26D4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082"/>
    <w:rsid w:val="003E3082"/>
    <w:rsid w:val="003E4D0E"/>
    <w:rsid w:val="00691D02"/>
    <w:rsid w:val="006F3E53"/>
    <w:rsid w:val="00855997"/>
    <w:rsid w:val="00A52AE1"/>
    <w:rsid w:val="00BE1ABB"/>
    <w:rsid w:val="00C26D46"/>
    <w:rsid w:val="00C91368"/>
    <w:rsid w:val="00CB69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4A1EC8-7F1B-4260-9904-F37840635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3E53"/>
    <w:pPr>
      <w:widowControl w:val="0"/>
      <w:spacing w:line="360" w:lineRule="auto"/>
      <w:jc w:val="both"/>
    </w:pPr>
    <w:rPr>
      <w:rFonts w:asciiTheme="minorEastAsia"/>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ostcontent">
    <w:name w:val="postcontent"/>
    <w:basedOn w:val="a"/>
    <w:rsid w:val="00C26D46"/>
    <w:pPr>
      <w:widowControl/>
      <w:spacing w:before="100" w:beforeAutospacing="1" w:after="100" w:afterAutospacing="1" w:line="240" w:lineRule="auto"/>
      <w:jc w:val="left"/>
    </w:pPr>
    <w:rPr>
      <w:rFonts w:ascii="宋体" w:eastAsia="宋体" w:hAnsi="宋体" w:cs="宋体"/>
      <w:kern w:val="0"/>
      <w:szCs w:val="24"/>
    </w:rPr>
  </w:style>
  <w:style w:type="character" w:customStyle="1" w:styleId="autotrans">
    <w:name w:val="auto_trans"/>
    <w:basedOn w:val="a0"/>
    <w:rsid w:val="00C26D46"/>
  </w:style>
  <w:style w:type="character" w:customStyle="1" w:styleId="apd">
    <w:name w:val="apd"/>
    <w:basedOn w:val="a0"/>
    <w:rsid w:val="00C26D46"/>
  </w:style>
  <w:style w:type="character" w:styleId="a3">
    <w:name w:val="Hyperlink"/>
    <w:basedOn w:val="a0"/>
    <w:uiPriority w:val="99"/>
    <w:semiHidden/>
    <w:unhideWhenUsed/>
    <w:rsid w:val="00C26D4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8847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hyperlink" Target="https://dota2.gamepedia.com/Experience" TargetMode="External"/><Relationship Id="rId12"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javascript:void(0)" TargetMode="External"/><Relationship Id="rId11" Type="http://schemas.openxmlformats.org/officeDocument/2006/relationships/image" Target="media/image4.png"/><Relationship Id="rId5" Type="http://schemas.openxmlformats.org/officeDocument/2006/relationships/hyperlink" Target="https://dota2.gamepedia.com/Experience" TargetMode="Externa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hyperlink" Target="https://bbs.nga.cn/read.php?tid=10869279)" TargetMode="External"/><Relationship Id="rId9" Type="http://schemas.openxmlformats.org/officeDocument/2006/relationships/image" Target="media/image2.png"/><Relationship Id="rId14" Type="http://schemas.openxmlformats.org/officeDocument/2006/relationships/hyperlink" Target="https://www.dotabuff.com/matches/345812793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1195</Words>
  <Characters>6814</Characters>
  <Application>Microsoft Office Word</Application>
  <DocSecurity>0</DocSecurity>
  <Lines>56</Lines>
  <Paragraphs>15</Paragraphs>
  <ScaleCrop>false</ScaleCrop>
  <Company/>
  <LinksUpToDate>false</LinksUpToDate>
  <CharactersWithSpaces>7994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wyz</dc:creator>
  <cp:keywords/>
  <dc:description/>
  <cp:lastModifiedBy>wyz</cp:lastModifiedBy>
  <cp:revision>2</cp:revision>
  <dcterms:created xsi:type="dcterms:W3CDTF">2017-10-09T23:38:00Z</dcterms:created>
  <dcterms:modified xsi:type="dcterms:W3CDTF">2017-10-09T23:39:00Z</dcterms:modified>
</cp:coreProperties>
</file>